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926961" w:rsidP="00926961" w:rsidRDefault="00AE1AE1" w14:paraId="3E59F64E" w14:textId="77777777">
      <w:pPr>
        <w:jc w:val="center"/>
        <w:rPr>
          <w:b/>
        </w:rPr>
      </w:pPr>
      <w:r>
        <w:rPr>
          <w:b/>
        </w:rPr>
        <w:t xml:space="preserve">SNOW CRAB FECUNDITY </w:t>
      </w:r>
      <w:r w:rsidR="00926961">
        <w:rPr>
          <w:b/>
        </w:rPr>
        <w:t>PROTOCOL</w:t>
      </w:r>
      <w:r>
        <w:rPr>
          <w:b/>
        </w:rPr>
        <w:t xml:space="preserve"> (EGG COUNTING)</w:t>
      </w:r>
    </w:p>
    <w:p w:rsidRPr="00121CC8" w:rsidR="00926961" w:rsidP="008E1D2B" w:rsidRDefault="00926961" w14:paraId="1C4AE016" w14:textId="77777777">
      <w:pPr>
        <w:rPr>
          <w:sz w:val="22"/>
          <w:szCs w:val="22"/>
        </w:rPr>
      </w:pPr>
    </w:p>
    <w:p w:rsidR="00530FFE" w:rsidP="00E000F2" w:rsidRDefault="007562FA" w14:paraId="7F8365FC" w14:textId="302EC3C1">
      <w:pPr>
        <w:pStyle w:val="NoSpacing"/>
        <w:rPr>
          <w:sz w:val="22"/>
          <w:szCs w:val="22"/>
        </w:rPr>
      </w:pPr>
      <w:r w:rsidRPr="00AE7EDB">
        <w:rPr>
          <w:sz w:val="22"/>
          <w:szCs w:val="22"/>
        </w:rPr>
        <w:t>R</w:t>
      </w:r>
      <w:r w:rsidRPr="00AE7EDB" w:rsidR="00926961">
        <w:rPr>
          <w:sz w:val="22"/>
          <w:szCs w:val="22"/>
        </w:rPr>
        <w:t xml:space="preserve">eproductive output </w:t>
      </w:r>
      <w:r w:rsidRPr="00AE7EDB">
        <w:rPr>
          <w:sz w:val="22"/>
          <w:szCs w:val="22"/>
        </w:rPr>
        <w:t xml:space="preserve">of the female component </w:t>
      </w:r>
      <w:r w:rsidRPr="00AE7EDB" w:rsidR="00926961">
        <w:rPr>
          <w:sz w:val="22"/>
          <w:szCs w:val="22"/>
        </w:rPr>
        <w:t xml:space="preserve">snow crab </w:t>
      </w:r>
      <w:r w:rsidRPr="00AE7EDB">
        <w:rPr>
          <w:sz w:val="22"/>
          <w:szCs w:val="22"/>
        </w:rPr>
        <w:t>in a population varies with the abundance of females as well as their individual fecundity (i.e. the number of eggs per female)</w:t>
      </w:r>
      <w:r w:rsidRPr="00AE7EDB" w:rsidR="00926961">
        <w:rPr>
          <w:sz w:val="22"/>
          <w:szCs w:val="22"/>
        </w:rPr>
        <w:t xml:space="preserve">. Fecundity </w:t>
      </w:r>
      <w:r w:rsidRPr="00AE7EDB">
        <w:rPr>
          <w:sz w:val="22"/>
          <w:szCs w:val="22"/>
        </w:rPr>
        <w:t>is known to depend on size, maturity stage (first or second clutch), age and health of females</w:t>
      </w:r>
      <w:r w:rsidRPr="00AE7EDB" w:rsidR="00926961">
        <w:rPr>
          <w:sz w:val="22"/>
          <w:szCs w:val="22"/>
        </w:rPr>
        <w:t xml:space="preserve">. </w:t>
      </w:r>
      <w:r w:rsidRPr="00AE7EDB">
        <w:rPr>
          <w:sz w:val="22"/>
          <w:szCs w:val="22"/>
        </w:rPr>
        <w:t>In turn, these factors</w:t>
      </w:r>
      <w:r w:rsidRPr="00AE7EDB" w:rsidR="00926961">
        <w:rPr>
          <w:sz w:val="22"/>
          <w:szCs w:val="22"/>
        </w:rPr>
        <w:t xml:space="preserve"> </w:t>
      </w:r>
      <w:r w:rsidRPr="00AE7EDB">
        <w:rPr>
          <w:sz w:val="22"/>
          <w:szCs w:val="22"/>
        </w:rPr>
        <w:t>vary from year to year and in different regions.</w:t>
      </w:r>
      <w:r w:rsidRPr="00AE7EDB" w:rsidR="00530FFE">
        <w:rPr>
          <w:sz w:val="22"/>
          <w:szCs w:val="22"/>
        </w:rPr>
        <w:t xml:space="preserve"> </w:t>
      </w:r>
      <w:r w:rsidRPr="00AE7EDB">
        <w:rPr>
          <w:sz w:val="22"/>
          <w:szCs w:val="22"/>
        </w:rPr>
        <w:t>However, estimating egg counts from sampled females is a tim</w:t>
      </w:r>
      <w:r w:rsidR="00EC3146">
        <w:rPr>
          <w:sz w:val="22"/>
          <w:szCs w:val="22"/>
        </w:rPr>
        <w:t xml:space="preserve">e-consuming process, involving </w:t>
      </w:r>
      <w:r w:rsidRPr="00AE7EDB">
        <w:rPr>
          <w:sz w:val="22"/>
          <w:szCs w:val="22"/>
        </w:rPr>
        <w:t>drying, cleaning</w:t>
      </w:r>
      <w:r w:rsidRPr="00AE7EDB" w:rsidR="00530FFE">
        <w:rPr>
          <w:sz w:val="22"/>
          <w:szCs w:val="22"/>
        </w:rPr>
        <w:t xml:space="preserve">, egg </w:t>
      </w:r>
      <w:r w:rsidRPr="00AE7EDB">
        <w:rPr>
          <w:sz w:val="22"/>
          <w:szCs w:val="22"/>
        </w:rPr>
        <w:t>counting</w:t>
      </w:r>
      <w:r w:rsidRPr="00AE7EDB" w:rsidR="00530FFE">
        <w:rPr>
          <w:sz w:val="22"/>
          <w:szCs w:val="22"/>
        </w:rPr>
        <w:t xml:space="preserve"> and weighing of biological samples.</w:t>
      </w:r>
      <w:r w:rsidRPr="00AE7EDB">
        <w:rPr>
          <w:sz w:val="22"/>
          <w:szCs w:val="22"/>
        </w:rPr>
        <w:t xml:space="preserve"> </w:t>
      </w:r>
      <w:r w:rsidRPr="00AE7EDB" w:rsidR="00530FFE">
        <w:rPr>
          <w:sz w:val="22"/>
          <w:szCs w:val="22"/>
        </w:rPr>
        <w:t>We see</w:t>
      </w:r>
      <w:r w:rsidR="00EC3146">
        <w:rPr>
          <w:sz w:val="22"/>
          <w:szCs w:val="22"/>
        </w:rPr>
        <w:t>k here to develop methods for estimating</w:t>
      </w:r>
      <w:r w:rsidRPr="00AE7EDB" w:rsidR="00530FFE">
        <w:rPr>
          <w:sz w:val="22"/>
          <w:szCs w:val="22"/>
        </w:rPr>
        <w:t xml:space="preserve"> individual female fecundity which require fewer laboratory steps, all while characterizing the precision or</w:t>
      </w:r>
      <w:r w:rsidR="00EC3146">
        <w:rPr>
          <w:sz w:val="22"/>
          <w:szCs w:val="22"/>
        </w:rPr>
        <w:t xml:space="preserve"> bias associated with </w:t>
      </w:r>
      <w:r w:rsidRPr="00AE7EDB" w:rsidR="00530FFE">
        <w:rPr>
          <w:sz w:val="22"/>
          <w:szCs w:val="22"/>
        </w:rPr>
        <w:t xml:space="preserve">each proposed method. Such methods may then be applied in future monitoring of variations in individual female fecundity in the southern Gulf of St Lawrence snow crab population. Such variations have been highlighted in </w:t>
      </w:r>
      <w:proofErr w:type="spellStart"/>
      <w:r w:rsidRPr="00AE7EDB" w:rsidR="00530FFE">
        <w:rPr>
          <w:sz w:val="22"/>
          <w:szCs w:val="22"/>
        </w:rPr>
        <w:t>neighbouring</w:t>
      </w:r>
      <w:proofErr w:type="spellEnd"/>
      <w:r w:rsidRPr="00AE7EDB" w:rsidR="00530FFE">
        <w:rPr>
          <w:sz w:val="22"/>
          <w:szCs w:val="22"/>
        </w:rPr>
        <w:t xml:space="preserve"> populations in Québec and Newfoundland. </w:t>
      </w:r>
    </w:p>
    <w:p w:rsidR="00FB2701" w:rsidP="00E000F2" w:rsidRDefault="00FB2701" w14:paraId="6EEC6503" w14:textId="77777777">
      <w:pPr>
        <w:pStyle w:val="NoSpacing"/>
        <w:rPr>
          <w:sz w:val="22"/>
          <w:szCs w:val="22"/>
        </w:rPr>
      </w:pPr>
    </w:p>
    <w:p w:rsidRPr="00EC3146" w:rsidR="00FB2701" w:rsidP="00EC3146" w:rsidRDefault="00FB2701" w14:paraId="652DFA87" w14:textId="21DE479E">
      <w:pPr>
        <w:pStyle w:val="NoSpacing"/>
        <w:pBdr>
          <w:top w:val="single" w:color="auto" w:sz="4" w:space="1"/>
          <w:left w:val="single" w:color="auto" w:sz="4" w:space="4"/>
          <w:bottom w:val="single" w:color="auto" w:sz="4" w:space="1"/>
          <w:right w:val="single" w:color="auto" w:sz="4" w:space="4"/>
        </w:pBdr>
        <w:rPr>
          <w:b/>
          <w:sz w:val="22"/>
          <w:szCs w:val="22"/>
        </w:rPr>
      </w:pPr>
      <w:r w:rsidRPr="00FB2701">
        <w:rPr>
          <w:b/>
          <w:sz w:val="22"/>
          <w:szCs w:val="22"/>
        </w:rPr>
        <w:t>Laboratory security: The eggs are preserved in formalin. Avoid skin contact and exposure to fumes: use lab coat, latex gloves, glasses, mask and work under the fume hood prior to drying.</w:t>
      </w:r>
    </w:p>
    <w:p w:rsidR="00926961" w:rsidP="00121CC8" w:rsidRDefault="00926961" w14:paraId="2FF1029B" w14:textId="6EE0D978">
      <w:pPr>
        <w:spacing w:line="360" w:lineRule="auto"/>
      </w:pPr>
    </w:p>
    <w:p w:rsidRPr="004219E6" w:rsidR="00121CC8" w:rsidP="00121CC8" w:rsidRDefault="00121CC8" w14:paraId="4BFDCDEC" w14:textId="77777777">
      <w:pPr>
        <w:numPr>
          <w:ilvl w:val="0"/>
          <w:numId w:val="3"/>
        </w:numPr>
        <w:spacing w:line="360" w:lineRule="auto"/>
      </w:pPr>
      <w:r>
        <w:rPr>
          <w:b/>
        </w:rPr>
        <w:t xml:space="preserve">  </w:t>
      </w:r>
      <w:r>
        <w:rPr>
          <w:b/>
          <w:u w:val="single"/>
        </w:rPr>
        <w:t>Equipment</w:t>
      </w:r>
    </w:p>
    <w:p w:rsidRPr="00121CC8" w:rsidR="00121CC8" w:rsidP="00121CC8" w:rsidRDefault="00121CC8" w14:paraId="62D1B9DD" w14:textId="77777777">
      <w:pPr>
        <w:numPr>
          <w:ilvl w:val="0"/>
          <w:numId w:val="2"/>
        </w:numPr>
        <w:rPr>
          <w:sz w:val="22"/>
          <w:szCs w:val="22"/>
        </w:rPr>
      </w:pPr>
      <w:r w:rsidRPr="00121CC8">
        <w:rPr>
          <w:sz w:val="22"/>
          <w:szCs w:val="22"/>
        </w:rPr>
        <w:t>Fume hood</w:t>
      </w:r>
    </w:p>
    <w:p w:rsidRPr="00121CC8" w:rsidR="00121CC8" w:rsidP="00121CC8" w:rsidRDefault="00121CC8" w14:paraId="22D4390A" w14:textId="77777777">
      <w:pPr>
        <w:numPr>
          <w:ilvl w:val="0"/>
          <w:numId w:val="2"/>
        </w:numPr>
        <w:rPr>
          <w:sz w:val="22"/>
          <w:szCs w:val="22"/>
        </w:rPr>
      </w:pPr>
      <w:r w:rsidRPr="00121CC8">
        <w:rPr>
          <w:sz w:val="22"/>
          <w:szCs w:val="22"/>
        </w:rPr>
        <w:t>Drying oven</w:t>
      </w:r>
    </w:p>
    <w:p w:rsidRPr="00121CC8" w:rsidR="00121CC8" w:rsidP="00121CC8" w:rsidRDefault="00121CC8" w14:paraId="429D01BC" w14:textId="77777777">
      <w:pPr>
        <w:numPr>
          <w:ilvl w:val="0"/>
          <w:numId w:val="2"/>
        </w:numPr>
        <w:rPr>
          <w:sz w:val="22"/>
          <w:szCs w:val="22"/>
        </w:rPr>
      </w:pPr>
      <w:r w:rsidRPr="00121CC8">
        <w:rPr>
          <w:sz w:val="22"/>
          <w:szCs w:val="22"/>
        </w:rPr>
        <w:t>Dissection microscope</w:t>
      </w:r>
    </w:p>
    <w:p w:rsidR="00121CC8" w:rsidP="759E5E92" w:rsidRDefault="00121CC8" w14:paraId="66B69040" w14:textId="29317C5E">
      <w:pPr>
        <w:numPr>
          <w:ilvl w:val="0"/>
          <w:numId w:val="2"/>
        </w:numPr>
        <w:rPr>
          <w:sz w:val="22"/>
          <w:szCs w:val="22"/>
        </w:rPr>
      </w:pPr>
      <w:r w:rsidRPr="759E5E92" w:rsidR="00121CC8">
        <w:rPr>
          <w:sz w:val="22"/>
          <w:szCs w:val="22"/>
        </w:rPr>
        <w:t>Formalin solution</w:t>
      </w:r>
      <w:ins w:author="Landry, Katherine" w:date="2020-03-19T16:15:25.611Z" w:id="1973313170">
        <w:r w:rsidRPr="759E5E92" w:rsidR="1626C0D6">
          <w:rPr>
            <w:sz w:val="22"/>
            <w:szCs w:val="22"/>
          </w:rPr>
          <w:t xml:space="preserve"> 10%</w:t>
        </w:r>
      </w:ins>
      <w:r w:rsidRPr="759E5E92" w:rsidR="00121CC8">
        <w:rPr>
          <w:sz w:val="22"/>
          <w:szCs w:val="22"/>
        </w:rPr>
        <w:t xml:space="preserve"> (Fisher Scientific)</w:t>
      </w:r>
    </w:p>
    <w:p w:rsidRPr="00121CC8" w:rsidR="00121CC8" w:rsidP="00121CC8" w:rsidRDefault="00121CC8" w14:paraId="0558ED78" w14:textId="77777777">
      <w:pPr>
        <w:numPr>
          <w:ilvl w:val="0"/>
          <w:numId w:val="2"/>
        </w:numPr>
        <w:rPr>
          <w:sz w:val="22"/>
          <w:szCs w:val="22"/>
        </w:rPr>
      </w:pPr>
      <w:r w:rsidRPr="00121CC8">
        <w:rPr>
          <w:sz w:val="22"/>
          <w:szCs w:val="22"/>
        </w:rPr>
        <w:t>Chemical waste container</w:t>
      </w:r>
    </w:p>
    <w:p w:rsidR="00121CC8" w:rsidP="00121CC8" w:rsidRDefault="00121CC8" w14:paraId="3F9AC97E" w14:textId="534CFCC8">
      <w:pPr>
        <w:numPr>
          <w:ilvl w:val="0"/>
          <w:numId w:val="2"/>
        </w:numPr>
        <w:rPr>
          <w:sz w:val="22"/>
          <w:szCs w:val="22"/>
        </w:rPr>
      </w:pPr>
      <w:r w:rsidRPr="00121CC8">
        <w:rPr>
          <w:sz w:val="22"/>
          <w:szCs w:val="22"/>
        </w:rPr>
        <w:t xml:space="preserve">Scissors </w:t>
      </w:r>
    </w:p>
    <w:p w:rsidRPr="00121CC8" w:rsidR="00EC3146" w:rsidP="00121CC8" w:rsidRDefault="00EC3146" w14:paraId="4B8A6B9B" w14:textId="2BBC338C">
      <w:pPr>
        <w:numPr>
          <w:ilvl w:val="0"/>
          <w:numId w:val="2"/>
        </w:numPr>
        <w:rPr>
          <w:sz w:val="22"/>
          <w:szCs w:val="22"/>
        </w:rPr>
      </w:pPr>
      <w:r>
        <w:rPr>
          <w:sz w:val="22"/>
          <w:szCs w:val="22"/>
        </w:rPr>
        <w:t>Vernier caliper</w:t>
      </w:r>
    </w:p>
    <w:p w:rsidR="00121CC8" w:rsidP="00121CC8" w:rsidRDefault="00EC3146" w14:paraId="3030C9C1" w14:textId="0EE3C6C4">
      <w:pPr>
        <w:numPr>
          <w:ilvl w:val="0"/>
          <w:numId w:val="2"/>
        </w:numPr>
        <w:rPr>
          <w:sz w:val="22"/>
          <w:szCs w:val="22"/>
        </w:rPr>
      </w:pPr>
      <w:r>
        <w:rPr>
          <w:sz w:val="22"/>
          <w:szCs w:val="22"/>
        </w:rPr>
        <w:t>Tweezers</w:t>
      </w:r>
      <w:r w:rsidRPr="00121CC8" w:rsidR="00121CC8">
        <w:rPr>
          <w:sz w:val="22"/>
          <w:szCs w:val="22"/>
        </w:rPr>
        <w:t xml:space="preserve"> and probe</w:t>
      </w:r>
    </w:p>
    <w:p w:rsidRPr="00121CC8" w:rsidR="00633988" w:rsidP="00121CC8" w:rsidRDefault="00633988" w14:paraId="5AB8C8EE" w14:textId="2B8B9633">
      <w:pPr>
        <w:numPr>
          <w:ilvl w:val="0"/>
          <w:numId w:val="2"/>
        </w:numPr>
        <w:rPr>
          <w:sz w:val="22"/>
          <w:szCs w:val="22"/>
        </w:rPr>
      </w:pPr>
      <w:r>
        <w:rPr>
          <w:sz w:val="22"/>
          <w:szCs w:val="22"/>
        </w:rPr>
        <w:t xml:space="preserve">Vials containing </w:t>
      </w:r>
      <w:proofErr w:type="spellStart"/>
      <w:r>
        <w:rPr>
          <w:sz w:val="22"/>
          <w:szCs w:val="22"/>
        </w:rPr>
        <w:t>Bouin’s</w:t>
      </w:r>
      <w:proofErr w:type="spellEnd"/>
      <w:r>
        <w:rPr>
          <w:sz w:val="22"/>
          <w:szCs w:val="22"/>
        </w:rPr>
        <w:t xml:space="preserve"> solution</w:t>
      </w:r>
      <w:r w:rsidR="00EC3146">
        <w:rPr>
          <w:sz w:val="22"/>
          <w:szCs w:val="22"/>
        </w:rPr>
        <w:t xml:space="preserve"> (4%)</w:t>
      </w:r>
    </w:p>
    <w:p w:rsidRPr="00121CC8" w:rsidR="00121CC8" w:rsidP="00121CC8" w:rsidRDefault="00121CC8" w14:paraId="7E0127CD" w14:textId="77777777">
      <w:pPr>
        <w:numPr>
          <w:ilvl w:val="0"/>
          <w:numId w:val="2"/>
        </w:numPr>
        <w:rPr>
          <w:sz w:val="22"/>
          <w:szCs w:val="22"/>
        </w:rPr>
      </w:pPr>
      <w:r w:rsidRPr="00121CC8">
        <w:rPr>
          <w:sz w:val="22"/>
          <w:szCs w:val="22"/>
        </w:rPr>
        <w:t>Small mesh fish net</w:t>
      </w:r>
    </w:p>
    <w:p w:rsidRPr="00121CC8" w:rsidR="00121CC8" w:rsidP="00121CC8" w:rsidRDefault="00121CC8" w14:paraId="0D60DF68" w14:textId="77777777">
      <w:pPr>
        <w:numPr>
          <w:ilvl w:val="0"/>
          <w:numId w:val="2"/>
        </w:numPr>
        <w:rPr>
          <w:sz w:val="22"/>
          <w:szCs w:val="22"/>
        </w:rPr>
      </w:pPr>
      <w:proofErr w:type="spellStart"/>
      <w:r w:rsidRPr="00121CC8">
        <w:rPr>
          <w:sz w:val="22"/>
          <w:szCs w:val="22"/>
          <w:lang w:val="fr-BE"/>
        </w:rPr>
        <w:t>Funnel</w:t>
      </w:r>
      <w:proofErr w:type="spellEnd"/>
    </w:p>
    <w:p w:rsidRPr="00121CC8" w:rsidR="00121CC8" w:rsidP="00121CC8" w:rsidRDefault="00121CC8" w14:paraId="58675D0A" w14:textId="2A754ED2">
      <w:pPr>
        <w:numPr>
          <w:ilvl w:val="0"/>
          <w:numId w:val="2"/>
        </w:numPr>
        <w:rPr>
          <w:sz w:val="22"/>
          <w:szCs w:val="22"/>
        </w:rPr>
      </w:pPr>
      <w:del w:author="Landry, Katherine" w:date="2020-03-19T16:19:09.07Z" w:id="491331388">
        <w:r w:rsidRPr="759E5E92" w:rsidDel="00121CC8">
          <w:rPr>
            <w:sz w:val="22"/>
            <w:szCs w:val="22"/>
          </w:rPr>
          <w:delText>Squirt bottle</w:delText>
        </w:r>
      </w:del>
      <w:ins w:author="Landry, Katherine" w:date="2020-03-19T16:19:27.623Z" w:id="1665825394">
        <w:r w:rsidRPr="759E5E92" w:rsidR="4C95BD23">
          <w:rPr>
            <w:sz w:val="22"/>
            <w:szCs w:val="22"/>
          </w:rPr>
          <w:t xml:space="preserve"> Wash bottle</w:t>
        </w:r>
      </w:ins>
    </w:p>
    <w:p w:rsidRPr="00121CC8" w:rsidR="00121CC8" w:rsidP="00121CC8" w:rsidRDefault="00121CC8" w14:paraId="106934AF" w14:textId="77777777">
      <w:pPr>
        <w:numPr>
          <w:ilvl w:val="0"/>
          <w:numId w:val="2"/>
        </w:numPr>
        <w:rPr>
          <w:sz w:val="22"/>
          <w:szCs w:val="22"/>
        </w:rPr>
      </w:pPr>
      <w:r w:rsidRPr="00121CC8">
        <w:rPr>
          <w:sz w:val="22"/>
          <w:szCs w:val="22"/>
        </w:rPr>
        <w:t>Plastic basin</w:t>
      </w:r>
    </w:p>
    <w:p w:rsidRPr="00121CC8" w:rsidR="00121CC8" w:rsidP="00121CC8" w:rsidRDefault="00121CC8" w14:paraId="2F16CE34" w14:textId="77777777">
      <w:pPr>
        <w:numPr>
          <w:ilvl w:val="0"/>
          <w:numId w:val="2"/>
        </w:numPr>
        <w:rPr>
          <w:sz w:val="22"/>
          <w:szCs w:val="22"/>
        </w:rPr>
      </w:pPr>
      <w:proofErr w:type="spellStart"/>
      <w:r w:rsidRPr="00121CC8">
        <w:rPr>
          <w:sz w:val="22"/>
          <w:szCs w:val="22"/>
        </w:rPr>
        <w:t>Staticide</w:t>
      </w:r>
      <w:proofErr w:type="spellEnd"/>
      <w:r w:rsidRPr="00121CC8">
        <w:rPr>
          <w:sz w:val="22"/>
          <w:szCs w:val="22"/>
        </w:rPr>
        <w:t xml:space="preserve"> (Fisher Scientific)</w:t>
      </w:r>
    </w:p>
    <w:p w:rsidRPr="00121CC8" w:rsidR="00926961" w:rsidP="00121CC8" w:rsidRDefault="00121CC8" w14:paraId="18F17650" w14:textId="1745C6C1">
      <w:pPr>
        <w:pStyle w:val="ListParagraph"/>
        <w:numPr>
          <w:ilvl w:val="0"/>
          <w:numId w:val="2"/>
        </w:numPr>
        <w:rPr>
          <w:ins w:author="Bourloutski, Emilie" w:date="2020-03-19T14:59:19.16Z"/>
          <w:sz w:val="22"/>
          <w:szCs w:val="22"/>
        </w:rPr>
      </w:pPr>
      <w:r w:rsidRPr="5BE4CF0E" w:rsidR="00121CC8">
        <w:rPr>
          <w:sz w:val="22"/>
          <w:szCs w:val="22"/>
        </w:rPr>
        <w:t xml:space="preserve">Small </w:t>
      </w:r>
      <w:ins w:author="Bourloutski, Emilie" w:date="2020-03-19T14:59:07.802Z" w:id="882140717">
        <w:r w:rsidRPr="5BE4CF0E" w:rsidR="68AAC649">
          <w:rPr>
            <w:sz w:val="22"/>
            <w:szCs w:val="22"/>
          </w:rPr>
          <w:t xml:space="preserve">weighing </w:t>
        </w:r>
      </w:ins>
      <w:r w:rsidRPr="5BE4CF0E" w:rsidR="00121CC8">
        <w:rPr>
          <w:sz w:val="22"/>
          <w:szCs w:val="22"/>
        </w:rPr>
        <w:t>plastic dish</w:t>
      </w:r>
    </w:p>
    <w:p w:rsidR="34D6DA1B" w:rsidP="5BE4CF0E" w:rsidRDefault="34D6DA1B" w14:paraId="491A2C58" w14:textId="7F0E1492">
      <w:pPr>
        <w:pStyle w:val="ListParagraph"/>
        <w:numPr>
          <w:ilvl w:val="0"/>
          <w:numId w:val="2"/>
        </w:numPr>
        <w:rPr>
          <w:sz w:val="22"/>
          <w:szCs w:val="22"/>
        </w:rPr>
      </w:pPr>
      <w:ins w:author="Bourloutski, Emilie" w:date="2020-03-19T14:59:21.721Z" w:id="800345324">
        <w:r w:rsidRPr="5BE4CF0E" w:rsidR="34D6DA1B">
          <w:rPr>
            <w:sz w:val="22"/>
            <w:szCs w:val="22"/>
          </w:rPr>
          <w:t>Petri dish</w:t>
        </w:r>
      </w:ins>
    </w:p>
    <w:p w:rsidR="00121CC8" w:rsidP="00121CC8" w:rsidRDefault="00121CC8" w14:paraId="0254913D" w14:textId="77777777">
      <w:pPr>
        <w:ind w:left="720"/>
      </w:pPr>
    </w:p>
    <w:p w:rsidRPr="00121CC8" w:rsidR="00121CC8" w:rsidP="00121CC8" w:rsidRDefault="00926961" w14:paraId="01549127" w14:textId="77777777">
      <w:pPr>
        <w:numPr>
          <w:ilvl w:val="0"/>
          <w:numId w:val="3"/>
        </w:numPr>
      </w:pPr>
      <w:r>
        <w:t xml:space="preserve">  </w:t>
      </w:r>
      <w:r>
        <w:rPr>
          <w:b/>
          <w:u w:val="single"/>
        </w:rPr>
        <w:t>Procedure</w:t>
      </w:r>
    </w:p>
    <w:p w:rsidR="00FB2701" w:rsidP="004539D1" w:rsidRDefault="00FB2701" w14:paraId="24513D4B" w14:textId="77777777">
      <w:pPr>
        <w:pStyle w:val="NoSpacing"/>
        <w:rPr>
          <w:sz w:val="22"/>
          <w:szCs w:val="22"/>
        </w:rPr>
      </w:pPr>
    </w:p>
    <w:p w:rsidRPr="004539D1" w:rsidR="00C017D4" w:rsidP="004539D1" w:rsidRDefault="00121CC8" w14:paraId="5BA93297" w14:textId="77777777">
      <w:pPr>
        <w:pStyle w:val="NoSpacing"/>
        <w:rPr>
          <w:sz w:val="22"/>
          <w:szCs w:val="22"/>
        </w:rPr>
      </w:pPr>
      <w:r w:rsidRPr="004539D1">
        <w:rPr>
          <w:noProof/>
          <w:sz w:val="22"/>
          <w:szCs w:val="22"/>
          <w:lang w:val="en-CA" w:eastAsia="en-CA"/>
        </w:rPr>
        <mc:AlternateContent>
          <mc:Choice Requires="wps">
            <w:drawing>
              <wp:anchor distT="45720" distB="45720" distL="114300" distR="114300" simplePos="0" relativeHeight="251661312" behindDoc="0" locked="0" layoutInCell="1" allowOverlap="1" wp14:anchorId="3FDE06D6" wp14:editId="43B9086C">
                <wp:simplePos x="0" y="0"/>
                <wp:positionH relativeFrom="margin">
                  <wp:posOffset>0</wp:posOffset>
                </wp:positionH>
                <wp:positionV relativeFrom="paragraph">
                  <wp:posOffset>934720</wp:posOffset>
                </wp:positionV>
                <wp:extent cx="5703570" cy="294005"/>
                <wp:effectExtent l="0" t="0" r="11430" b="1079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3570" cy="294005"/>
                        </a:xfrm>
                        <a:prstGeom prst="rect">
                          <a:avLst/>
                        </a:prstGeom>
                        <a:solidFill>
                          <a:srgbClr val="FFFFFF"/>
                        </a:solidFill>
                        <a:ln w="9525">
                          <a:solidFill>
                            <a:srgbClr val="000000"/>
                          </a:solidFill>
                          <a:miter lim="800000"/>
                          <a:headEnd/>
                          <a:tailEnd/>
                        </a:ln>
                      </wps:spPr>
                      <wps:txbx>
                        <w:txbxContent>
                          <w:p w:rsidR="00121CC8" w:rsidP="00121CC8" w:rsidRDefault="00121CC8" w14:paraId="5BCCDA4E" w14:textId="7732120B">
                            <w:pPr>
                              <w:jc w:val="center"/>
                            </w:pPr>
                            <w:r w:rsidRPr="00065071">
                              <w:rPr>
                                <w:b/>
                              </w:rPr>
                              <w:t>Note :</w:t>
                            </w:r>
                            <w:r>
                              <w:t xml:space="preserve"> </w:t>
                            </w:r>
                            <w:r w:rsidRPr="00065071">
                              <w:t>All weights are to be measured to a</w:t>
                            </w:r>
                            <w:r w:rsidRPr="00C017D4">
                              <w:rPr>
                                <w:b/>
                              </w:rPr>
                              <w:t xml:space="preserve"> precision of 0.</w:t>
                            </w:r>
                            <w:r w:rsidR="005300E3">
                              <w:rPr>
                                <w:b/>
                              </w:rPr>
                              <w:t>000</w:t>
                            </w:r>
                            <w:r w:rsidRPr="00C017D4">
                              <w:rPr>
                                <w:b/>
                              </w:rPr>
                              <w:t>1g</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561CB40">
              <v:shapetype id="_x0000_t202" coordsize="21600,21600" o:spt="202" path="m,l,21600r21600,l21600,xe" w14:anchorId="3FDE06D6">
                <v:stroke joinstyle="miter"/>
                <v:path gradientshapeok="t" o:connecttype="rect"/>
              </v:shapetype>
              <v:shape id="Text Box 2" style="position:absolute;margin-left:0;margin-top:73.6pt;width:449.1pt;height:23.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">
                <v:textbox>
                  <w:txbxContent>
                    <w:p w:rsidR="00121CC8" w:rsidP="00121CC8" w:rsidRDefault="00121CC8" w14:paraId="65940524" w14:textId="7732120B">
                      <w:pPr>
                        <w:jc w:val="center"/>
                      </w:pPr>
                      <w:r w:rsidRPr="00065071">
                        <w:rPr>
                          <w:b/>
                        </w:rPr>
                        <w:t>Note :</w:t>
                      </w:r>
                      <w:r>
                        <w:t xml:space="preserve"> </w:t>
                      </w:r>
                      <w:r w:rsidRPr="00065071">
                        <w:t>All weights are to be measured to a</w:t>
                      </w:r>
                      <w:r w:rsidRPr="00C017D4">
                        <w:rPr>
                          <w:b/>
                        </w:rPr>
                        <w:t xml:space="preserve"> precision of 0.</w:t>
                      </w:r>
                      <w:r w:rsidR="005300E3">
                        <w:rPr>
                          <w:b/>
                        </w:rPr>
                        <w:t>000</w:t>
                      </w:r>
                      <w:r w:rsidRPr="00C017D4">
                        <w:rPr>
                          <w:b/>
                        </w:rPr>
                        <w:t>1g</w:t>
                      </w:r>
                      <w:r>
                        <w:t>.</w:t>
                      </w:r>
                    </w:p>
                  </w:txbxContent>
                </v:textbox>
                <w10:wrap type="square" anchorx="margin"/>
              </v:shape>
            </w:pict>
          </mc:Fallback>
        </mc:AlternateContent>
      </w:r>
      <w:r w:rsidRPr="004539D1">
        <w:rPr>
          <w:sz w:val="22"/>
          <w:szCs w:val="22"/>
        </w:rPr>
        <w:t xml:space="preserve">The abdominal flap of female snow crab is cut and placed (including the eggs) in a numbered sample bag filled with formalin (dilute formaldehyde solution) and stored at room temperature for a minimum of 48 hours.  </w:t>
      </w:r>
    </w:p>
    <w:p w:rsidR="00FB2701" w:rsidP="00FB2701" w:rsidRDefault="00FB2701" w14:paraId="0506BB70" w14:textId="77777777">
      <w:pPr>
        <w:rPr>
          <w:sz w:val="22"/>
          <w:szCs w:val="22"/>
        </w:rPr>
      </w:pPr>
    </w:p>
    <w:p w:rsidRPr="00FB2701" w:rsidR="00FB2701" w:rsidP="00FB2701" w:rsidRDefault="00FB2701" w14:paraId="6E517B1F" w14:textId="77777777">
      <w:pPr>
        <w:rPr>
          <w:sz w:val="22"/>
          <w:szCs w:val="22"/>
        </w:rPr>
      </w:pPr>
    </w:p>
    <w:p w:rsidR="00FB2701" w:rsidP="00FB2701" w:rsidRDefault="00FB2701" w14:paraId="46ED4062" w14:textId="77777777">
      <w:pPr>
        <w:pStyle w:val="ListParagraph"/>
        <w:ind w:left="360"/>
        <w:rPr>
          <w:sz w:val="22"/>
          <w:szCs w:val="22"/>
        </w:rPr>
      </w:pPr>
    </w:p>
    <w:p w:rsidR="00FB2701" w:rsidP="00FB2701" w:rsidRDefault="00FB2701" w14:paraId="16CBCDA4" w14:textId="3FED8046">
      <w:pPr>
        <w:pStyle w:val="ListParagraph"/>
        <w:numPr>
          <w:ilvl w:val="0"/>
          <w:numId w:val="12"/>
        </w:numPr>
        <w:rPr>
          <w:sz w:val="22"/>
          <w:szCs w:val="22"/>
        </w:rPr>
      </w:pPr>
      <w:r>
        <w:rPr>
          <w:sz w:val="22"/>
          <w:szCs w:val="22"/>
        </w:rPr>
        <w:t xml:space="preserve">With tweezers, remove </w:t>
      </w:r>
      <w:r w:rsidR="00CB1B2D">
        <w:rPr>
          <w:sz w:val="22"/>
          <w:szCs w:val="22"/>
        </w:rPr>
        <w:t>5</w:t>
      </w:r>
      <w:r>
        <w:rPr>
          <w:sz w:val="22"/>
          <w:szCs w:val="22"/>
        </w:rPr>
        <w:t xml:space="preserve"> egg bag</w:t>
      </w:r>
      <w:r w:rsidR="00CB1B2D">
        <w:rPr>
          <w:sz w:val="22"/>
          <w:szCs w:val="22"/>
        </w:rPr>
        <w:t>s</w:t>
      </w:r>
      <w:r>
        <w:rPr>
          <w:sz w:val="22"/>
          <w:szCs w:val="22"/>
        </w:rPr>
        <w:t xml:space="preserve"> from sampling container</w:t>
      </w:r>
      <w:r w:rsidR="00CB1B2D">
        <w:rPr>
          <w:sz w:val="22"/>
          <w:szCs w:val="22"/>
        </w:rPr>
        <w:t xml:space="preserve"> and place over funnel to collect any formalin (Figure 1)</w:t>
      </w:r>
      <w:r>
        <w:rPr>
          <w:sz w:val="22"/>
          <w:szCs w:val="22"/>
        </w:rPr>
        <w:t xml:space="preserve">. </w:t>
      </w:r>
      <w:r w:rsidR="00CB1B2D">
        <w:rPr>
          <w:sz w:val="22"/>
          <w:szCs w:val="22"/>
        </w:rPr>
        <w:t xml:space="preserve"> Open each bag and take out egg mass and sample ID tag, making sure no eggs remain in bag.   Record tow ID and crab number on datasheet.</w:t>
      </w:r>
      <w:r>
        <w:rPr>
          <w:sz w:val="22"/>
          <w:szCs w:val="22"/>
        </w:rPr>
        <w:t xml:space="preserve"> Place </w:t>
      </w:r>
      <w:r w:rsidR="00CB1B2D">
        <w:rPr>
          <w:sz w:val="22"/>
          <w:szCs w:val="22"/>
        </w:rPr>
        <w:t xml:space="preserve">egg mass </w:t>
      </w:r>
      <w:r w:rsidR="00CB1B2D">
        <w:rPr>
          <w:sz w:val="22"/>
          <w:szCs w:val="22"/>
        </w:rPr>
        <w:lastRenderedPageBreak/>
        <w:t xml:space="preserve">upside-down </w:t>
      </w:r>
      <w:r>
        <w:rPr>
          <w:sz w:val="22"/>
          <w:szCs w:val="22"/>
        </w:rPr>
        <w:t>on absorben</w:t>
      </w:r>
      <w:r w:rsidR="00CB1B2D">
        <w:rPr>
          <w:sz w:val="22"/>
          <w:szCs w:val="22"/>
        </w:rPr>
        <w:t>t tissue for 10 minutes (note time) (Figure 2)</w:t>
      </w:r>
      <w:r>
        <w:rPr>
          <w:sz w:val="22"/>
          <w:szCs w:val="22"/>
        </w:rPr>
        <w:t xml:space="preserve">. </w:t>
      </w:r>
      <w:r w:rsidR="00CB1B2D">
        <w:rPr>
          <w:sz w:val="22"/>
          <w:szCs w:val="22"/>
        </w:rPr>
        <w:t>Repeat with other bags.</w:t>
      </w:r>
    </w:p>
    <w:p w:rsidRPr="00254A94" w:rsidR="00254A94" w:rsidP="00254A94" w:rsidRDefault="00CB1B2D" w14:paraId="452EFE6B" w14:textId="458C0952">
      <w:pPr>
        <w:pStyle w:val="ListParagraph"/>
        <w:numPr>
          <w:ilvl w:val="0"/>
          <w:numId w:val="12"/>
        </w:numPr>
      </w:pPr>
      <w:r>
        <w:rPr>
          <w:sz w:val="22"/>
          <w:szCs w:val="22"/>
        </w:rPr>
        <w:t xml:space="preserve">For egg development stage determination, duplicate tag and place in vial prefilled with </w:t>
      </w:r>
      <w:proofErr w:type="spellStart"/>
      <w:r>
        <w:rPr>
          <w:sz w:val="22"/>
          <w:szCs w:val="22"/>
        </w:rPr>
        <w:t>Bouin’s</w:t>
      </w:r>
      <w:proofErr w:type="spellEnd"/>
      <w:r>
        <w:rPr>
          <w:sz w:val="22"/>
          <w:szCs w:val="22"/>
        </w:rPr>
        <w:t xml:space="preserve"> solution.  Extract a sub-sample (~10 eggs) from th</w:t>
      </w:r>
      <w:r w:rsidR="00655CE1">
        <w:rPr>
          <w:sz w:val="22"/>
          <w:szCs w:val="22"/>
        </w:rPr>
        <w:t xml:space="preserve">e middle of the egg mass </w:t>
      </w:r>
      <w:r>
        <w:rPr>
          <w:sz w:val="22"/>
          <w:szCs w:val="22"/>
        </w:rPr>
        <w:t xml:space="preserve">and place in vial for a minimum of 3 days and examine under microscope according to Moriyasu and </w:t>
      </w:r>
      <w:proofErr w:type="spellStart"/>
      <w:r>
        <w:rPr>
          <w:sz w:val="22"/>
          <w:szCs w:val="22"/>
        </w:rPr>
        <w:t>Lanteigne</w:t>
      </w:r>
      <w:proofErr w:type="spellEnd"/>
      <w:r>
        <w:rPr>
          <w:sz w:val="22"/>
          <w:szCs w:val="22"/>
        </w:rPr>
        <w:t>. 1998)</w:t>
      </w:r>
      <w:r w:rsidR="00655CE1">
        <w:rPr>
          <w:sz w:val="22"/>
          <w:szCs w:val="22"/>
        </w:rPr>
        <w:t xml:space="preserve"> (Figures 3 and 4).</w:t>
      </w:r>
    </w:p>
    <w:p w:rsidRPr="00254A94" w:rsidR="00CB1B2D" w:rsidP="00254A94" w:rsidRDefault="00CB1B2D" w14:paraId="0F2EC06F" w14:textId="1BC0EB4B">
      <w:pPr>
        <w:pStyle w:val="ListParagraph"/>
        <w:numPr>
          <w:ilvl w:val="0"/>
          <w:numId w:val="12"/>
        </w:numPr>
        <w:rPr/>
      </w:pPr>
      <w:r w:rsidRPr="5BE4CF0E" w:rsidR="00CB1B2D">
        <w:rPr>
          <w:sz w:val="22"/>
          <w:szCs w:val="22"/>
        </w:rPr>
        <w:t>Still under the fume hood, measure the abdomen wid</w:t>
      </w:r>
      <w:r w:rsidRPr="5BE4CF0E" w:rsidR="007A218C">
        <w:rPr>
          <w:sz w:val="22"/>
          <w:szCs w:val="22"/>
        </w:rPr>
        <w:t xml:space="preserve">th </w:t>
      </w:r>
      <w:ins w:author="Bourloutski, Emilie" w:date="2020-03-19T14:56:41.277Z" w:id="1100409523">
        <w:r w:rsidRPr="5BE4CF0E" w:rsidR="1A8DC349">
          <w:rPr>
            <w:sz w:val="22"/>
            <w:szCs w:val="22"/>
          </w:rPr>
          <w:t xml:space="preserve">(largest part of the abdomen) </w:t>
        </w:r>
      </w:ins>
      <w:r w:rsidRPr="5BE4CF0E" w:rsidR="007A218C">
        <w:rPr>
          <w:sz w:val="22"/>
          <w:szCs w:val="22"/>
        </w:rPr>
        <w:t>and abdomen height</w:t>
      </w:r>
      <w:ins w:author="Bourloutski, Emilie" w:date="2020-03-19T14:56:56.03Z" w:id="706659948">
        <w:r w:rsidRPr="5BE4CF0E" w:rsidR="3C7F3AF6">
          <w:rPr>
            <w:sz w:val="22"/>
            <w:szCs w:val="22"/>
          </w:rPr>
          <w:t xml:space="preserve"> (4 segments, not taking the rounded </w:t>
        </w:r>
      </w:ins>
      <w:ins w:author="Bourloutski, Emilie" w:date="2020-03-19T14:57:35.615Z" w:id="1121723428">
        <w:r w:rsidRPr="5BE4CF0E" w:rsidR="3C7F3AF6">
          <w:rPr>
            <w:sz w:val="22"/>
            <w:szCs w:val="22"/>
          </w:rPr>
          <w:t>extremities</w:t>
        </w:r>
      </w:ins>
      <w:ins w:author="Bourloutski, Emilie" w:date="2020-03-19T14:56:56.03Z" w:id="1777458381">
        <w:r w:rsidRPr="5BE4CF0E" w:rsidR="3C7F3AF6">
          <w:rPr>
            <w:sz w:val="22"/>
            <w:szCs w:val="22"/>
          </w:rPr>
          <w:t>)</w:t>
        </w:r>
      </w:ins>
      <w:r w:rsidRPr="5BE4CF0E" w:rsidR="007A218C">
        <w:rPr>
          <w:sz w:val="22"/>
          <w:szCs w:val="22"/>
        </w:rPr>
        <w:t xml:space="preserve"> (Figures 5 and 6</w:t>
      </w:r>
      <w:r w:rsidRPr="5BE4CF0E" w:rsidR="00CB1B2D">
        <w:rPr>
          <w:sz w:val="22"/>
          <w:szCs w:val="22"/>
        </w:rPr>
        <w:t xml:space="preserve">) </w:t>
      </w:r>
      <w:r w:rsidRPr="5BE4CF0E" w:rsidR="00254A94">
        <w:rPr>
          <w:sz w:val="22"/>
          <w:szCs w:val="22"/>
        </w:rPr>
        <w:t xml:space="preserve">for each egg mass </w:t>
      </w:r>
      <w:r w:rsidRPr="5BE4CF0E" w:rsidR="00CB1B2D">
        <w:rPr>
          <w:sz w:val="22"/>
          <w:szCs w:val="22"/>
        </w:rPr>
        <w:t>with a Vernier caliper</w:t>
      </w:r>
      <w:r w:rsidRPr="5BE4CF0E" w:rsidR="00254A94">
        <w:rPr>
          <w:sz w:val="22"/>
          <w:szCs w:val="22"/>
        </w:rPr>
        <w:t>.</w:t>
      </w:r>
    </w:p>
    <w:p w:rsidRPr="00254A94" w:rsidR="00065071" w:rsidP="00254A94" w:rsidRDefault="00C13D94" w14:paraId="58BF665E" w14:textId="30B71F24">
      <w:pPr>
        <w:pStyle w:val="ListParagraph"/>
        <w:numPr>
          <w:ilvl w:val="0"/>
          <w:numId w:val="12"/>
        </w:numPr>
      </w:pPr>
      <w:r w:rsidRPr="00254A94">
        <w:rPr>
          <w:sz w:val="22"/>
          <w:szCs w:val="22"/>
        </w:rPr>
        <w:t>After excess formalin has been absorbed for 10 minutes, w</w:t>
      </w:r>
      <w:r w:rsidRPr="00254A94" w:rsidR="00065071">
        <w:rPr>
          <w:sz w:val="22"/>
          <w:szCs w:val="22"/>
        </w:rPr>
        <w:t xml:space="preserve">eigh </w:t>
      </w:r>
      <w:r w:rsidRPr="00254A94" w:rsidR="007014DA">
        <w:rPr>
          <w:sz w:val="22"/>
          <w:szCs w:val="22"/>
        </w:rPr>
        <w:t xml:space="preserve">combined mass of eggs, abdominal </w:t>
      </w:r>
      <w:r w:rsidR="005300E3">
        <w:rPr>
          <w:sz w:val="22"/>
          <w:szCs w:val="22"/>
        </w:rPr>
        <w:t>setae</w:t>
      </w:r>
      <w:r w:rsidR="00EC3146">
        <w:rPr>
          <w:sz w:val="22"/>
          <w:szCs w:val="22"/>
        </w:rPr>
        <w:t xml:space="preserve"> </w:t>
      </w:r>
      <w:r w:rsidRPr="00254A94" w:rsidR="007014DA">
        <w:rPr>
          <w:sz w:val="22"/>
          <w:szCs w:val="22"/>
        </w:rPr>
        <w:t xml:space="preserve">and </w:t>
      </w:r>
      <w:r w:rsidRPr="00254A94" w:rsidR="00065071">
        <w:rPr>
          <w:sz w:val="22"/>
          <w:szCs w:val="22"/>
        </w:rPr>
        <w:t>abdom</w:t>
      </w:r>
      <w:r w:rsidRPr="00254A94" w:rsidR="007014DA">
        <w:rPr>
          <w:sz w:val="22"/>
          <w:szCs w:val="22"/>
        </w:rPr>
        <w:t>inal flap</w:t>
      </w:r>
      <w:r w:rsidRPr="00254A94" w:rsidR="00065071">
        <w:rPr>
          <w:sz w:val="22"/>
          <w:szCs w:val="22"/>
        </w:rPr>
        <w:t>.</w:t>
      </w:r>
      <w:r w:rsidR="003D54C7">
        <w:rPr>
          <w:sz w:val="22"/>
          <w:szCs w:val="22"/>
        </w:rPr>
        <w:t xml:space="preserve"> *Remove any gonad</w:t>
      </w:r>
      <w:r w:rsidR="00254A94">
        <w:rPr>
          <w:sz w:val="22"/>
          <w:szCs w:val="22"/>
        </w:rPr>
        <w:t>, is presen</w:t>
      </w:r>
      <w:r w:rsidR="00312093">
        <w:rPr>
          <w:sz w:val="22"/>
          <w:szCs w:val="22"/>
        </w:rPr>
        <w:t>t before weighing* (Figure 7</w:t>
      </w:r>
      <w:r w:rsidR="00254A94">
        <w:rPr>
          <w:sz w:val="22"/>
          <w:szCs w:val="22"/>
        </w:rPr>
        <w:t>).</w:t>
      </w:r>
    </w:p>
    <w:p w:rsidRPr="00254A94" w:rsidR="00254A94" w:rsidP="05C7F2AE" w:rsidRDefault="00065071" w14:paraId="1472DC75" w14:textId="66CD1001">
      <w:pPr>
        <w:pStyle w:val="ListParagraph"/>
        <w:numPr>
          <w:ilvl w:val="0"/>
          <w:numId w:val="12"/>
        </w:numPr>
        <w:rPr/>
      </w:pPr>
      <w:r w:rsidRPr="05C7F2AE" w:rsidR="00065071">
        <w:rPr>
          <w:sz w:val="22"/>
          <w:szCs w:val="22"/>
        </w:rPr>
        <w:t>S</w:t>
      </w:r>
      <w:r w:rsidRPr="05C7F2AE" w:rsidR="00254A94">
        <w:rPr>
          <w:sz w:val="22"/>
          <w:szCs w:val="22"/>
        </w:rPr>
        <w:t xml:space="preserve">eparate </w:t>
      </w:r>
      <w:r w:rsidRPr="05C7F2AE" w:rsidR="00312093">
        <w:rPr>
          <w:sz w:val="22"/>
          <w:szCs w:val="22"/>
        </w:rPr>
        <w:t>abdominal setae</w:t>
      </w:r>
      <w:r w:rsidRPr="05C7F2AE" w:rsidR="007014DA">
        <w:rPr>
          <w:sz w:val="22"/>
          <w:szCs w:val="22"/>
        </w:rPr>
        <w:t xml:space="preserve"> </w:t>
      </w:r>
      <w:r w:rsidRPr="05C7F2AE" w:rsidR="00C13D94">
        <w:rPr>
          <w:sz w:val="22"/>
          <w:szCs w:val="22"/>
        </w:rPr>
        <w:t>(8)</w:t>
      </w:r>
      <w:r w:rsidRPr="05C7F2AE" w:rsidR="00EC3146">
        <w:rPr>
          <w:sz w:val="22"/>
          <w:szCs w:val="22"/>
        </w:rPr>
        <w:t xml:space="preserve">, egg clusters (eggs attached to </w:t>
      </w:r>
      <w:r w:rsidRPr="05C7F2AE" w:rsidR="00EC3146">
        <w:rPr>
          <w:sz w:val="22"/>
          <w:szCs w:val="22"/>
        </w:rPr>
        <w:t>pleopods</w:t>
      </w:r>
      <w:r w:rsidRPr="05C7F2AE" w:rsidR="00EC3146">
        <w:rPr>
          <w:sz w:val="22"/>
          <w:szCs w:val="22"/>
        </w:rPr>
        <w:t xml:space="preserve">, </w:t>
      </w:r>
      <w:r w:rsidRPr="05C7F2AE" w:rsidR="00254A94">
        <w:rPr>
          <w:sz w:val="22"/>
          <w:szCs w:val="22"/>
        </w:rPr>
        <w:t xml:space="preserve">8) </w:t>
      </w:r>
      <w:r w:rsidRPr="05C7F2AE" w:rsidR="007014DA">
        <w:rPr>
          <w:sz w:val="22"/>
          <w:szCs w:val="22"/>
        </w:rPr>
        <w:t xml:space="preserve">and </w:t>
      </w:r>
      <w:r w:rsidRPr="05C7F2AE" w:rsidR="00065071">
        <w:rPr>
          <w:sz w:val="22"/>
          <w:szCs w:val="22"/>
        </w:rPr>
        <w:t>the abdominal flap</w:t>
      </w:r>
      <w:r w:rsidRPr="05C7F2AE" w:rsidR="00C13D94">
        <w:rPr>
          <w:sz w:val="22"/>
          <w:szCs w:val="22"/>
        </w:rPr>
        <w:t xml:space="preserve">, making sure no eggs remain on flap or </w:t>
      </w:r>
      <w:r w:rsidRPr="05C7F2AE" w:rsidR="00EC3146">
        <w:rPr>
          <w:sz w:val="22"/>
          <w:szCs w:val="22"/>
        </w:rPr>
        <w:t>seta</w:t>
      </w:r>
      <w:r w:rsidRPr="05C7F2AE" w:rsidR="003D54C7">
        <w:rPr>
          <w:sz w:val="22"/>
          <w:szCs w:val="22"/>
        </w:rPr>
        <w:t>e</w:t>
      </w:r>
      <w:r w:rsidRPr="05C7F2AE" w:rsidR="00065071">
        <w:rPr>
          <w:sz w:val="22"/>
          <w:szCs w:val="22"/>
        </w:rPr>
        <w:t>.</w:t>
      </w:r>
      <w:r w:rsidRPr="05C7F2AE" w:rsidR="00CF287F">
        <w:rPr>
          <w:sz w:val="22"/>
          <w:szCs w:val="22"/>
        </w:rPr>
        <w:t xml:space="preserve">  Star</w:t>
      </w:r>
      <w:r w:rsidRPr="05C7F2AE" w:rsidR="00312093">
        <w:rPr>
          <w:sz w:val="22"/>
          <w:szCs w:val="22"/>
        </w:rPr>
        <w:t>t</w:t>
      </w:r>
      <w:r w:rsidRPr="05C7F2AE" w:rsidR="00EC3146">
        <w:rPr>
          <w:sz w:val="22"/>
          <w:szCs w:val="22"/>
        </w:rPr>
        <w:t>ing with the most proximal seta</w:t>
      </w:r>
      <w:r w:rsidRPr="05C7F2AE" w:rsidR="00CF287F">
        <w:rPr>
          <w:sz w:val="22"/>
          <w:szCs w:val="22"/>
        </w:rPr>
        <w:t xml:space="preserve"> and alter</w:t>
      </w:r>
      <w:r w:rsidRPr="05C7F2AE" w:rsidR="00EC3146">
        <w:rPr>
          <w:sz w:val="22"/>
          <w:szCs w:val="22"/>
        </w:rPr>
        <w:t>nating to the associated egg cluster</w:t>
      </w:r>
      <w:r w:rsidRPr="05C7F2AE" w:rsidR="00CF287F">
        <w:rPr>
          <w:sz w:val="22"/>
          <w:szCs w:val="22"/>
        </w:rPr>
        <w:t xml:space="preserve"> will help separate the sections</w:t>
      </w:r>
      <w:r w:rsidRPr="05C7F2AE" w:rsidR="007A218C">
        <w:rPr>
          <w:sz w:val="22"/>
          <w:szCs w:val="22"/>
        </w:rPr>
        <w:t xml:space="preserve"> (Figure</w:t>
      </w:r>
      <w:r w:rsidRPr="05C7F2AE" w:rsidR="00312093">
        <w:rPr>
          <w:sz w:val="22"/>
          <w:szCs w:val="22"/>
        </w:rPr>
        <w:t>s 8, 9</w:t>
      </w:r>
      <w:r w:rsidRPr="05C7F2AE" w:rsidR="00867ED7">
        <w:rPr>
          <w:sz w:val="22"/>
          <w:szCs w:val="22"/>
        </w:rPr>
        <w:t xml:space="preserve"> and</w:t>
      </w:r>
      <w:r w:rsidRPr="05C7F2AE" w:rsidR="00312093">
        <w:rPr>
          <w:sz w:val="22"/>
          <w:szCs w:val="22"/>
        </w:rPr>
        <w:t xml:space="preserve"> 10</w:t>
      </w:r>
      <w:r w:rsidRPr="05C7F2AE" w:rsidR="00254A94">
        <w:rPr>
          <w:sz w:val="22"/>
          <w:szCs w:val="22"/>
        </w:rPr>
        <w:t>)</w:t>
      </w:r>
      <w:r w:rsidRPr="05C7F2AE" w:rsidR="00CF287F">
        <w:rPr>
          <w:sz w:val="22"/>
          <w:szCs w:val="22"/>
        </w:rPr>
        <w:t xml:space="preserve">. </w:t>
      </w:r>
      <w:ins w:author="Bourloutski, Emilie" w:date="2020-03-19T14:17:42.501Z" w:id="1473945589">
        <w:r w:rsidRPr="05C7F2AE" w:rsidR="3A774628">
          <w:rPr>
            <w:sz w:val="22"/>
            <w:szCs w:val="22"/>
          </w:rPr>
          <w:t xml:space="preserve">To ensure </w:t>
        </w:r>
      </w:ins>
      <w:ins w:author="Bourloutski, Emilie" w:date="2020-03-19T14:18:53.743Z" w:id="1011533409">
        <w:r w:rsidRPr="05C7F2AE" w:rsidR="3A774628">
          <w:rPr>
            <w:sz w:val="22"/>
            <w:szCs w:val="22"/>
          </w:rPr>
          <w:t xml:space="preserve">constant </w:t>
        </w:r>
        <w:r w:rsidRPr="05C7F2AE" w:rsidR="3596BD7B">
          <w:rPr>
            <w:sz w:val="22"/>
            <w:szCs w:val="22"/>
          </w:rPr>
          <w:t xml:space="preserve">separation of </w:t>
        </w:r>
        <w:r w:rsidRPr="05C7F2AE" w:rsidR="3596BD7B">
          <w:rPr>
            <w:sz w:val="22"/>
            <w:szCs w:val="22"/>
          </w:rPr>
          <w:t>setaes</w:t>
        </w:r>
        <w:r w:rsidRPr="05C7F2AE" w:rsidR="3596BD7B">
          <w:rPr>
            <w:sz w:val="22"/>
            <w:szCs w:val="22"/>
          </w:rPr>
          <w:t xml:space="preserve"> and </w:t>
        </w:r>
      </w:ins>
      <w:ins w:author="Bourloutski, Emilie" w:date="2020-03-19T14:19:15.164Z" w:id="1834747242">
        <w:r w:rsidRPr="05C7F2AE" w:rsidR="3596BD7B">
          <w:rPr>
            <w:sz w:val="22"/>
            <w:szCs w:val="22"/>
          </w:rPr>
          <w:t>egg clusters</w:t>
        </w:r>
      </w:ins>
      <w:ins w:author="Bourloutski, Emilie" w:date="2020-03-19T14:18:53.743Z" w:id="1156370576">
        <w:r w:rsidRPr="05C7F2AE" w:rsidR="3596BD7B">
          <w:rPr>
            <w:sz w:val="22"/>
            <w:szCs w:val="22"/>
          </w:rPr>
          <w:t>, cut th</w:t>
        </w:r>
      </w:ins>
      <w:ins w:author="Bourloutski, Emilie" w:date="2020-03-19T14:19:07.956Z" w:id="1099862606">
        <w:r w:rsidRPr="05C7F2AE" w:rsidR="3596BD7B">
          <w:rPr>
            <w:sz w:val="22"/>
            <w:szCs w:val="22"/>
          </w:rPr>
          <w:t>e</w:t>
        </w:r>
      </w:ins>
      <w:r w:rsidRPr="05C7F2AE" w:rsidR="00CF287F">
        <w:rPr>
          <w:sz w:val="22"/>
          <w:szCs w:val="22"/>
        </w:rPr>
        <w:t xml:space="preserve"> </w:t>
      </w:r>
      <w:ins w:author="Bourloutski, Emilie" w:date="2020-03-19T14:19:45.257Z" w:id="920954791">
        <w:r w:rsidRPr="05C7F2AE" w:rsidR="4161122E">
          <w:rPr>
            <w:sz w:val="22"/>
            <w:szCs w:val="22"/>
          </w:rPr>
          <w:t>egg cluster at the base of the main pleopod using scissors.</w:t>
        </w:r>
      </w:ins>
    </w:p>
    <w:p w:rsidRPr="00254A94" w:rsidR="00254A94" w:rsidP="00254A94" w:rsidRDefault="00EC3146" w14:paraId="22ADF171" w14:textId="32F904B6">
      <w:pPr>
        <w:pStyle w:val="ListParagraph"/>
        <w:numPr>
          <w:ilvl w:val="0"/>
          <w:numId w:val="12"/>
        </w:numPr>
        <w:rPr/>
      </w:pPr>
      <w:r w:rsidRPr="5BE4CF0E" w:rsidR="00EC3146">
        <w:rPr>
          <w:sz w:val="22"/>
          <w:szCs w:val="22"/>
        </w:rPr>
        <w:t>Weigh egg clusters</w:t>
      </w:r>
      <w:r w:rsidRPr="5BE4CF0E" w:rsidR="00254A94">
        <w:rPr>
          <w:sz w:val="22"/>
          <w:szCs w:val="22"/>
        </w:rPr>
        <w:t xml:space="preserve"> and place in fish net</w:t>
      </w:r>
      <w:r w:rsidRPr="5BE4CF0E" w:rsidR="00254A94">
        <w:rPr>
          <w:sz w:val="22"/>
          <w:szCs w:val="22"/>
        </w:rPr>
        <w:t xml:space="preserve"> </w:t>
      </w:r>
      <w:r w:rsidRPr="5BE4CF0E" w:rsidR="00EC3146">
        <w:rPr>
          <w:sz w:val="22"/>
          <w:szCs w:val="22"/>
        </w:rPr>
        <w:t xml:space="preserve">(with stitching on the outside of the net for easier egg collection, Figures 11 and 12) </w:t>
      </w:r>
      <w:r w:rsidRPr="5BE4CF0E" w:rsidR="00254A94">
        <w:rPr>
          <w:sz w:val="22"/>
          <w:szCs w:val="22"/>
        </w:rPr>
        <w:t xml:space="preserve">with </w:t>
      </w:r>
      <w:r w:rsidRPr="5BE4CF0E" w:rsidR="00EC3146">
        <w:rPr>
          <w:sz w:val="22"/>
          <w:szCs w:val="22"/>
        </w:rPr>
        <w:t>original tag</w:t>
      </w:r>
      <w:r w:rsidRPr="5BE4CF0E" w:rsidR="00254A94">
        <w:rPr>
          <w:sz w:val="22"/>
          <w:szCs w:val="22"/>
        </w:rPr>
        <w:t>.  Rinse with running water fo</w:t>
      </w:r>
      <w:r w:rsidRPr="5BE4CF0E" w:rsidR="00D343F7">
        <w:rPr>
          <w:sz w:val="22"/>
          <w:szCs w:val="22"/>
        </w:rPr>
        <w:t>r at least 30 minutes (Figure</w:t>
      </w:r>
      <w:r w:rsidRPr="5BE4CF0E" w:rsidR="00867ED7">
        <w:rPr>
          <w:sz w:val="22"/>
          <w:szCs w:val="22"/>
        </w:rPr>
        <w:t xml:space="preserve"> 13</w:t>
      </w:r>
      <w:r w:rsidRPr="5BE4CF0E" w:rsidR="00254A94">
        <w:rPr>
          <w:sz w:val="22"/>
          <w:szCs w:val="22"/>
        </w:rPr>
        <w:t>). Note time.</w:t>
      </w:r>
    </w:p>
    <w:p w:rsidRPr="004B2EDF" w:rsidR="004B2EDF" w:rsidP="004B2EDF" w:rsidRDefault="00254A94" w14:paraId="44FC32BB" w14:textId="0DD6DCC9">
      <w:pPr>
        <w:pStyle w:val="ListParagraph"/>
        <w:numPr>
          <w:ilvl w:val="0"/>
          <w:numId w:val="12"/>
        </w:numPr>
        <w:rPr/>
      </w:pPr>
      <w:r w:rsidRPr="05C7F2AE" w:rsidR="00254A94">
        <w:rPr>
          <w:sz w:val="22"/>
          <w:szCs w:val="22"/>
        </w:rPr>
        <w:t>W</w:t>
      </w:r>
      <w:r w:rsidRPr="05C7F2AE" w:rsidR="00065071">
        <w:rPr>
          <w:sz w:val="22"/>
          <w:szCs w:val="22"/>
        </w:rPr>
        <w:t xml:space="preserve">eigh </w:t>
      </w:r>
      <w:r w:rsidRPr="05C7F2AE" w:rsidR="00254A94">
        <w:rPr>
          <w:sz w:val="22"/>
          <w:szCs w:val="22"/>
        </w:rPr>
        <w:t xml:space="preserve">8 </w:t>
      </w:r>
      <w:r w:rsidRPr="05C7F2AE" w:rsidR="005300E3">
        <w:rPr>
          <w:sz w:val="22"/>
          <w:szCs w:val="22"/>
        </w:rPr>
        <w:t>setae</w:t>
      </w:r>
      <w:r w:rsidRPr="05C7F2AE" w:rsidR="00254A94">
        <w:rPr>
          <w:sz w:val="22"/>
          <w:szCs w:val="22"/>
        </w:rPr>
        <w:t xml:space="preserve"> then </w:t>
      </w:r>
      <w:r w:rsidRPr="05C7F2AE" w:rsidR="00065071">
        <w:rPr>
          <w:sz w:val="22"/>
          <w:szCs w:val="22"/>
        </w:rPr>
        <w:t>abdom</w:t>
      </w:r>
      <w:r w:rsidRPr="05C7F2AE" w:rsidR="007014DA">
        <w:rPr>
          <w:sz w:val="22"/>
          <w:szCs w:val="22"/>
        </w:rPr>
        <w:t>inal flap</w:t>
      </w:r>
      <w:r w:rsidRPr="05C7F2AE" w:rsidR="004B2EDF">
        <w:rPr>
          <w:sz w:val="22"/>
          <w:szCs w:val="22"/>
        </w:rPr>
        <w:t>. Place</w:t>
      </w:r>
      <w:r w:rsidRPr="05C7F2AE" w:rsidR="00065071">
        <w:rPr>
          <w:sz w:val="22"/>
          <w:szCs w:val="22"/>
        </w:rPr>
        <w:t xml:space="preserve"> the </w:t>
      </w:r>
      <w:r w:rsidRPr="05C7F2AE" w:rsidR="007014DA">
        <w:rPr>
          <w:sz w:val="22"/>
          <w:szCs w:val="22"/>
        </w:rPr>
        <w:t>abdominal flap</w:t>
      </w:r>
      <w:r w:rsidRPr="05C7F2AE" w:rsidR="00C13D94">
        <w:rPr>
          <w:sz w:val="22"/>
          <w:szCs w:val="22"/>
        </w:rPr>
        <w:t xml:space="preserve"> and </w:t>
      </w:r>
      <w:r w:rsidRPr="05C7F2AE" w:rsidR="00EC3146">
        <w:rPr>
          <w:sz w:val="22"/>
          <w:szCs w:val="22"/>
        </w:rPr>
        <w:t>setae</w:t>
      </w:r>
      <w:r w:rsidRPr="05C7F2AE" w:rsidR="004B2EDF">
        <w:rPr>
          <w:sz w:val="22"/>
          <w:szCs w:val="22"/>
        </w:rPr>
        <w:t xml:space="preserve"> in fume hood to dry</w:t>
      </w:r>
      <w:ins w:author="Bourloutski, Emilie" w:date="2020-03-19T14:20:14.605Z" w:id="1792589127">
        <w:r w:rsidRPr="05C7F2AE" w:rsidR="3A470380">
          <w:rPr>
            <w:sz w:val="22"/>
            <w:szCs w:val="22"/>
          </w:rPr>
          <w:t xml:space="preserve"> for at least 24 hours</w:t>
        </w:r>
      </w:ins>
      <w:r w:rsidRPr="05C7F2AE" w:rsidR="004B2EDF">
        <w:rPr>
          <w:sz w:val="22"/>
          <w:szCs w:val="22"/>
        </w:rPr>
        <w:t xml:space="preserve"> then discard.  </w:t>
      </w:r>
      <w:r w:rsidRPr="05C7F2AE" w:rsidR="004B2EDF">
        <w:rPr>
          <w:sz w:val="22"/>
          <w:szCs w:val="22"/>
        </w:rPr>
        <w:t>Repeat with other egg masses</w:t>
      </w:r>
      <w:r w:rsidRPr="05C7F2AE" w:rsidR="007014DA">
        <w:rPr>
          <w:sz w:val="22"/>
          <w:szCs w:val="22"/>
        </w:rPr>
        <w:t>.</w:t>
      </w:r>
      <w:r w:rsidRPr="05C7F2AE" w:rsidR="00C13D94">
        <w:rPr>
          <w:sz w:val="22"/>
          <w:szCs w:val="22"/>
        </w:rPr>
        <w:t xml:space="preserve">  </w:t>
      </w:r>
    </w:p>
    <w:p w:rsidRPr="00820862" w:rsidR="00065071" w:rsidP="004B2EDF" w:rsidRDefault="004B2EDF" w14:paraId="1BC2A588" w14:textId="0FC9307C">
      <w:pPr>
        <w:pStyle w:val="ListParagraph"/>
        <w:numPr>
          <w:ilvl w:val="0"/>
          <w:numId w:val="12"/>
        </w:numPr>
        <w:rPr/>
      </w:pPr>
      <w:r w:rsidRPr="5BE4CF0E" w:rsidR="004B2EDF">
        <w:rPr>
          <w:sz w:val="22"/>
          <w:szCs w:val="22"/>
        </w:rPr>
        <w:t xml:space="preserve">After eggs have been rinsed for at least 30 minutes, </w:t>
      </w:r>
      <w:ins w:author="Bourloutski, Emilie" w:date="2020-03-19T15:02:26.786Z" w:id="1253427815">
        <w:r w:rsidRPr="5BE4CF0E" w:rsidR="2FF78371">
          <w:rPr>
            <w:sz w:val="22"/>
            <w:szCs w:val="22"/>
          </w:rPr>
          <w:t xml:space="preserve">note time and </w:t>
        </w:r>
      </w:ins>
      <w:r w:rsidRPr="5BE4CF0E" w:rsidR="00655CE1">
        <w:rPr>
          <w:sz w:val="22"/>
          <w:szCs w:val="22"/>
        </w:rPr>
        <w:t>collect eggs, making sure no eggs remain on fish net (Figure 14). P</w:t>
      </w:r>
      <w:r w:rsidRPr="5BE4CF0E" w:rsidR="00065071">
        <w:rPr>
          <w:sz w:val="22"/>
          <w:szCs w:val="22"/>
        </w:rPr>
        <w:t>lace egg</w:t>
      </w:r>
      <w:r w:rsidRPr="5BE4CF0E" w:rsidR="00655CE1">
        <w:rPr>
          <w:sz w:val="22"/>
          <w:szCs w:val="22"/>
        </w:rPr>
        <w:t>s</w:t>
      </w:r>
      <w:r w:rsidRPr="5BE4CF0E" w:rsidR="00065071">
        <w:rPr>
          <w:sz w:val="22"/>
          <w:szCs w:val="22"/>
        </w:rPr>
        <w:t xml:space="preserve"> </w:t>
      </w:r>
      <w:r w:rsidRPr="5BE4CF0E" w:rsidR="00EC3146">
        <w:rPr>
          <w:sz w:val="22"/>
          <w:szCs w:val="22"/>
        </w:rPr>
        <w:t xml:space="preserve">and tag </w:t>
      </w:r>
      <w:r w:rsidRPr="5BE4CF0E" w:rsidR="00065071">
        <w:rPr>
          <w:sz w:val="22"/>
          <w:szCs w:val="22"/>
        </w:rPr>
        <w:t xml:space="preserve">in a small paper cup and dry in oven at </w:t>
      </w:r>
      <w:proofErr w:type="gramStart"/>
      <w:r w:rsidRPr="5BE4CF0E" w:rsidR="00065071">
        <w:rPr>
          <w:sz w:val="22"/>
          <w:szCs w:val="22"/>
        </w:rPr>
        <w:t>temperatures  between</w:t>
      </w:r>
      <w:proofErr w:type="gramEnd"/>
      <w:r w:rsidRPr="5BE4CF0E" w:rsidR="00065071">
        <w:rPr>
          <w:sz w:val="22"/>
          <w:szCs w:val="22"/>
        </w:rPr>
        <w:t xml:space="preserve"> 55ºC and 60ºC for a minimum of </w:t>
      </w:r>
      <w:r w:rsidRPr="5BE4CF0E" w:rsidR="00437F6C">
        <w:rPr>
          <w:sz w:val="22"/>
          <w:szCs w:val="22"/>
        </w:rPr>
        <w:t>48</w:t>
      </w:r>
      <w:r w:rsidRPr="5BE4CF0E" w:rsidR="00065071">
        <w:rPr>
          <w:sz w:val="22"/>
          <w:szCs w:val="22"/>
        </w:rPr>
        <w:t xml:space="preserve"> hours</w:t>
      </w:r>
      <w:r w:rsidRPr="5BE4CF0E" w:rsidR="00CF287F">
        <w:rPr>
          <w:sz w:val="22"/>
          <w:szCs w:val="22"/>
        </w:rPr>
        <w:t xml:space="preserve"> (Figure </w:t>
      </w:r>
      <w:r w:rsidRPr="5BE4CF0E" w:rsidR="00655CE1">
        <w:rPr>
          <w:sz w:val="22"/>
          <w:szCs w:val="22"/>
        </w:rPr>
        <w:t>15</w:t>
      </w:r>
      <w:r w:rsidRPr="5BE4CF0E" w:rsidR="00B3171F">
        <w:rPr>
          <w:sz w:val="22"/>
          <w:szCs w:val="22"/>
        </w:rPr>
        <w:t>)</w:t>
      </w:r>
      <w:r w:rsidRPr="5BE4CF0E" w:rsidR="00065071">
        <w:rPr>
          <w:sz w:val="22"/>
          <w:szCs w:val="22"/>
        </w:rPr>
        <w:t>.</w:t>
      </w:r>
      <w:r w:rsidRPr="5BE4CF0E" w:rsidR="004B2EDF">
        <w:rPr>
          <w:sz w:val="22"/>
          <w:szCs w:val="22"/>
        </w:rPr>
        <w:t xml:space="preserve"> </w:t>
      </w:r>
    </w:p>
    <w:p w:rsidRPr="00820862" w:rsidR="00820862" w:rsidP="00820862" w:rsidRDefault="00065071" w14:paraId="26A99722" w14:textId="6584B752">
      <w:pPr>
        <w:pStyle w:val="ListParagraph"/>
        <w:numPr>
          <w:ilvl w:val="0"/>
          <w:numId w:val="12"/>
        </w:numPr>
      </w:pPr>
      <w:r w:rsidRPr="00820862">
        <w:rPr>
          <w:sz w:val="22"/>
          <w:szCs w:val="22"/>
        </w:rPr>
        <w:t>Once dry</w:t>
      </w:r>
      <w:r w:rsidR="00655CE1">
        <w:rPr>
          <w:sz w:val="22"/>
          <w:szCs w:val="22"/>
        </w:rPr>
        <w:t xml:space="preserve"> (Figure 16)</w:t>
      </w:r>
      <w:r w:rsidRPr="00820862">
        <w:rPr>
          <w:sz w:val="22"/>
          <w:szCs w:val="22"/>
        </w:rPr>
        <w:t xml:space="preserve">, weigh egg </w:t>
      </w:r>
      <w:r w:rsidRPr="00820862" w:rsidR="00437F6C">
        <w:rPr>
          <w:sz w:val="22"/>
          <w:szCs w:val="22"/>
        </w:rPr>
        <w:t>mass</w:t>
      </w:r>
      <w:r w:rsidRPr="00820862">
        <w:rPr>
          <w:sz w:val="22"/>
          <w:szCs w:val="22"/>
        </w:rPr>
        <w:t xml:space="preserve"> before </w:t>
      </w:r>
      <w:r w:rsidRPr="00820862" w:rsidR="00437F6C">
        <w:rPr>
          <w:sz w:val="22"/>
          <w:szCs w:val="22"/>
        </w:rPr>
        <w:t xml:space="preserve">removal of </w:t>
      </w:r>
      <w:proofErr w:type="spellStart"/>
      <w:r w:rsidRPr="00820862" w:rsidR="00437F6C">
        <w:rPr>
          <w:sz w:val="22"/>
          <w:szCs w:val="22"/>
        </w:rPr>
        <w:t>pleopod</w:t>
      </w:r>
      <w:r w:rsidRPr="00820862" w:rsidR="007014DA">
        <w:rPr>
          <w:sz w:val="22"/>
          <w:szCs w:val="22"/>
        </w:rPr>
        <w:t>s</w:t>
      </w:r>
      <w:proofErr w:type="spellEnd"/>
      <w:r w:rsidR="00EC3146">
        <w:rPr>
          <w:sz w:val="22"/>
          <w:szCs w:val="22"/>
        </w:rPr>
        <w:t xml:space="preserve"> from clusters</w:t>
      </w:r>
      <w:r w:rsidRPr="00820862">
        <w:rPr>
          <w:sz w:val="22"/>
          <w:szCs w:val="22"/>
        </w:rPr>
        <w:t>.</w:t>
      </w:r>
    </w:p>
    <w:p w:rsidRPr="003D54C7" w:rsidR="003D54C7" w:rsidP="00820862" w:rsidRDefault="00897F2F" w14:paraId="02F4CFBB" w14:textId="33B66FFF">
      <w:pPr>
        <w:pStyle w:val="ListParagraph"/>
        <w:numPr>
          <w:ilvl w:val="0"/>
          <w:numId w:val="12"/>
        </w:numPr>
        <w:rPr/>
      </w:pPr>
      <w:r w:rsidRPr="05C7F2AE" w:rsidR="00897F2F">
        <w:rPr>
          <w:sz w:val="22"/>
          <w:szCs w:val="22"/>
        </w:rPr>
        <w:t xml:space="preserve">Spray </w:t>
      </w:r>
      <w:ins w:author="Bourloutski, Emilie" w:date="2020-03-19T14:24:26.534Z" w:id="1929629353">
        <w:r w:rsidRPr="05C7F2AE" w:rsidR="1A7F0618">
          <w:rPr>
            <w:sz w:val="22"/>
            <w:szCs w:val="22"/>
          </w:rPr>
          <w:t>2</w:t>
        </w:r>
      </w:ins>
      <w:del w:author="Bourloutski, Emilie" w:date="2020-03-19T14:24:26.197Z" w:id="965824621">
        <w:r w:rsidRPr="05C7F2AE" w:rsidDel="003D54C7">
          <w:rPr>
            <w:sz w:val="22"/>
            <w:szCs w:val="22"/>
          </w:rPr>
          <w:delText>3</w:delText>
        </w:r>
      </w:del>
      <w:r w:rsidRPr="05C7F2AE" w:rsidR="001F112C">
        <w:rPr>
          <w:sz w:val="22"/>
          <w:szCs w:val="22"/>
        </w:rPr>
        <w:t xml:space="preserve"> </w:t>
      </w:r>
      <w:r w:rsidRPr="05C7F2AE" w:rsidR="00897F2F">
        <w:rPr>
          <w:sz w:val="22"/>
          <w:szCs w:val="22"/>
        </w:rPr>
        <w:t>small plastic weighing dishes with antistatic spray</w:t>
      </w:r>
      <w:r w:rsidRPr="05C7F2AE" w:rsidR="001F112C">
        <w:rPr>
          <w:sz w:val="22"/>
          <w:szCs w:val="22"/>
        </w:rPr>
        <w:t xml:space="preserve">.  Wipe excess with </w:t>
      </w:r>
      <w:proofErr w:type="spellStart"/>
      <w:r w:rsidRPr="05C7F2AE" w:rsidR="001F112C">
        <w:rPr>
          <w:sz w:val="22"/>
          <w:szCs w:val="22"/>
        </w:rPr>
        <w:t>Kimwipes</w:t>
      </w:r>
      <w:proofErr w:type="spellEnd"/>
      <w:r w:rsidRPr="05C7F2AE" w:rsidR="001F112C">
        <w:rPr>
          <w:sz w:val="22"/>
          <w:szCs w:val="22"/>
        </w:rPr>
        <w:t xml:space="preserve"> and let dry a few minutes.  E</w:t>
      </w:r>
      <w:r w:rsidRPr="05C7F2AE" w:rsidR="00897F2F">
        <w:rPr>
          <w:sz w:val="22"/>
          <w:szCs w:val="22"/>
        </w:rPr>
        <w:t xml:space="preserve">ach plastic dish that has been sprayed should be at least tripled to increase sturdiness. </w:t>
      </w:r>
    </w:p>
    <w:p w:rsidRPr="001D11DA" w:rsidR="001D11DA" w:rsidP="00820862" w:rsidRDefault="001F112C" w14:paraId="744F97DB" w14:textId="3B3F51D2">
      <w:pPr>
        <w:pStyle w:val="ListParagraph"/>
        <w:numPr>
          <w:ilvl w:val="0"/>
          <w:numId w:val="12"/>
        </w:numPr>
        <w:rPr/>
      </w:pPr>
      <w:r w:rsidRPr="05C7F2AE" w:rsidR="001F112C">
        <w:rPr>
          <w:sz w:val="22"/>
          <w:szCs w:val="22"/>
        </w:rPr>
        <w:t>Clean a small sub sample of each cluster at a time</w:t>
      </w:r>
      <w:ins w:author="Bourloutski, Emilie" w:date="2020-03-19T14:22:59.95Z" w:id="144107107">
        <w:r w:rsidRPr="05C7F2AE" w:rsidR="28E2A477">
          <w:rPr>
            <w:sz w:val="22"/>
            <w:szCs w:val="22"/>
          </w:rPr>
          <w:t xml:space="preserve"> by gently</w:t>
        </w:r>
      </w:ins>
      <w:ins w:author="Bourloutski, Emilie" w:date="2020-03-19T14:23:28.76Z" w:id="126526744">
        <w:r w:rsidRPr="05C7F2AE" w:rsidR="28E2A477">
          <w:rPr>
            <w:sz w:val="22"/>
            <w:szCs w:val="22"/>
          </w:rPr>
          <w:t xml:space="preserve"> rubbing off the eggs from the </w:t>
        </w:r>
      </w:ins>
      <w:ins w:author="Bourloutski, Emilie" w:date="2020-03-19T14:30:07.144Z" w:id="374856261">
        <w:r w:rsidRPr="05C7F2AE" w:rsidR="30A779F3">
          <w:rPr>
            <w:sz w:val="22"/>
            <w:szCs w:val="22"/>
          </w:rPr>
          <w:t xml:space="preserve">main </w:t>
        </w:r>
      </w:ins>
      <w:ins w:author="Bourloutski, Emilie" w:date="2020-03-19T14:23:28.76Z" w:id="1004138194">
        <w:r w:rsidRPr="05C7F2AE" w:rsidR="28E2A477">
          <w:rPr>
            <w:sz w:val="22"/>
            <w:szCs w:val="22"/>
          </w:rPr>
          <w:t>pleopods and</w:t>
        </w:r>
        <w:r w:rsidRPr="05C7F2AE" w:rsidR="28E2A477">
          <w:rPr>
            <w:sz w:val="22"/>
            <w:szCs w:val="22"/>
          </w:rPr>
          <w:t xml:space="preserve"> filaments</w:t>
        </w:r>
      </w:ins>
      <w:ins w:author="Bourloutski, Emilie" w:date="2020-03-19T14:25:53.382Z" w:id="340100165">
        <w:r w:rsidRPr="05C7F2AE" w:rsidR="3A942FE2">
          <w:rPr>
            <w:sz w:val="22"/>
            <w:szCs w:val="22"/>
          </w:rPr>
          <w:t xml:space="preserve"> in </w:t>
        </w:r>
      </w:ins>
      <w:ins w:author="Bourloutski, Emilie" w:date="2020-03-19T14:34:42.085Z" w:id="320120813">
        <w:r w:rsidRPr="05C7F2AE" w:rsidR="75EB5572">
          <w:rPr>
            <w:sz w:val="22"/>
            <w:szCs w:val="22"/>
          </w:rPr>
          <w:t>one of the</w:t>
        </w:r>
      </w:ins>
      <w:ins w:author="Bourloutski, Emilie" w:date="2020-03-19T14:25:53.382Z" w:id="1720832997">
        <w:r w:rsidRPr="05C7F2AE" w:rsidR="3A942FE2">
          <w:rPr>
            <w:sz w:val="22"/>
            <w:szCs w:val="22"/>
          </w:rPr>
          <w:t xml:space="preserve"> dish</w:t>
        </w:r>
      </w:ins>
      <w:ins w:author="Bourloutski, Emilie" w:date="2020-03-19T14:34:44.159Z" w:id="1914676006">
        <w:r w:rsidRPr="05C7F2AE" w:rsidR="3DB63722">
          <w:rPr>
            <w:sz w:val="22"/>
            <w:szCs w:val="22"/>
          </w:rPr>
          <w:t>es</w:t>
        </w:r>
      </w:ins>
      <w:ins w:author="Bourloutski, Emilie" w:date="2020-03-19T14:25:53.382Z" w:id="1278314592">
        <w:r w:rsidRPr="05C7F2AE" w:rsidR="3A942FE2">
          <w:rPr>
            <w:sz w:val="22"/>
            <w:szCs w:val="22"/>
          </w:rPr>
          <w:t xml:space="preserve"> or in the original paper cup (</w:t>
        </w:r>
      </w:ins>
      <w:ins w:author="Bourloutski, Emilie" w:date="2020-03-19T14:26:23.888Z" w:id="318603524">
        <w:r w:rsidRPr="05C7F2AE" w:rsidR="5F74373D">
          <w:rPr>
            <w:sz w:val="22"/>
            <w:szCs w:val="22"/>
          </w:rPr>
          <w:t>to the person’s liking)</w:t>
        </w:r>
      </w:ins>
      <w:r w:rsidRPr="05C7F2AE" w:rsidR="001F112C">
        <w:rPr>
          <w:sz w:val="22"/>
          <w:szCs w:val="22"/>
        </w:rPr>
        <w:t xml:space="preserve">. </w:t>
      </w:r>
      <w:ins w:author="Bourloutski, Emilie" w:date="2020-03-19T14:26:59.799Z" w:id="1878598144">
        <w:r w:rsidRPr="05C7F2AE" w:rsidR="62FD3E07">
          <w:rPr>
            <w:sz w:val="22"/>
            <w:szCs w:val="22"/>
          </w:rPr>
          <w:t>Ensure that no egg</w:t>
        </w:r>
      </w:ins>
      <w:ins w:author="Bourloutski, Emilie" w:date="2020-03-19T14:27:59.647Z" w:id="1439276435">
        <w:r w:rsidRPr="05C7F2AE" w:rsidR="62FD3E07">
          <w:rPr>
            <w:sz w:val="22"/>
            <w:szCs w:val="22"/>
          </w:rPr>
          <w:t xml:space="preserve">s remain in the cracks of the pleopods. </w:t>
        </w:r>
      </w:ins>
      <w:ins w:author="Bourloutski, Emilie" w:date="2020-03-19T14:28:59.858Z" w:id="1075475085">
        <w:r w:rsidRPr="05C7F2AE" w:rsidR="5DAA8844">
          <w:rPr>
            <w:sz w:val="22"/>
            <w:szCs w:val="22"/>
          </w:rPr>
          <w:t>Tweezers can help dislodge stuck eggs. Place separ</w:t>
        </w:r>
      </w:ins>
      <w:ins w:author="Bourloutski, Emilie" w:date="2020-03-19T14:29:51.431Z" w:id="2123885168">
        <w:r w:rsidRPr="05C7F2AE" w:rsidR="5DAA8844">
          <w:rPr>
            <w:sz w:val="22"/>
            <w:szCs w:val="22"/>
          </w:rPr>
          <w:t>ated pleopods and filaments</w:t>
        </w:r>
        <w:r w:rsidRPr="05C7F2AE" w:rsidR="018C2789">
          <w:rPr>
            <w:sz w:val="22"/>
            <w:szCs w:val="22"/>
          </w:rPr>
          <w:t xml:space="preserve"> together into </w:t>
        </w:r>
      </w:ins>
      <w:ins w:author="Bourloutski, Emilie" w:date="2020-03-19T14:35:06.843Z" w:id="942999675">
        <w:r w:rsidRPr="05C7F2AE" w:rsidR="6AA6B462">
          <w:rPr>
            <w:sz w:val="22"/>
            <w:szCs w:val="22"/>
          </w:rPr>
          <w:t>another</w:t>
        </w:r>
      </w:ins>
      <w:ins w:author="Bourloutski, Emilie" w:date="2020-03-19T14:29:51.431Z" w:id="1429211293">
        <w:r w:rsidRPr="05C7F2AE" w:rsidR="018C2789">
          <w:rPr>
            <w:sz w:val="22"/>
            <w:szCs w:val="22"/>
          </w:rPr>
          <w:t xml:space="preserve"> dish</w:t>
        </w:r>
        <w:r w:rsidRPr="05C7F2AE" w:rsidR="018C2789">
          <w:rPr>
            <w:sz w:val="22"/>
            <w:szCs w:val="22"/>
          </w:rPr>
          <w:t>.</w:t>
        </w:r>
      </w:ins>
      <w:ins w:author="Bourloutski, Emilie" w:date="2020-03-19T14:31:58.467Z" w:id="2147280085">
        <w:r w:rsidRPr="05C7F2AE" w:rsidR="374BB8DB">
          <w:rPr>
            <w:sz w:val="22"/>
            <w:szCs w:val="22"/>
          </w:rPr>
          <w:t xml:space="preserve"> </w:t>
        </w:r>
      </w:ins>
      <w:ins w:author="Bourloutski, Emilie" w:date="2020-03-19T14:32:44.729Z" w:id="714266690">
        <w:r w:rsidRPr="05C7F2AE" w:rsidR="374BB8DB">
          <w:rPr>
            <w:sz w:val="22"/>
            <w:szCs w:val="22"/>
          </w:rPr>
          <w:t>Repeat this process until</w:t>
        </w:r>
      </w:ins>
      <w:ins w:author="Bourloutski, Emilie" w:date="2020-03-19T14:33:12.32Z" w:id="192471954">
        <w:r w:rsidRPr="05C7F2AE" w:rsidR="7BF4D803">
          <w:rPr>
            <w:sz w:val="22"/>
            <w:szCs w:val="22"/>
          </w:rPr>
          <w:t xml:space="preserve"> most filaments are removed and</w:t>
        </w:r>
      </w:ins>
      <w:ins w:author="Bourloutski, Emilie" w:date="2020-03-19T14:32:44.729Z" w:id="1597387716">
        <w:r w:rsidRPr="05C7F2AE" w:rsidR="374BB8DB">
          <w:rPr>
            <w:sz w:val="22"/>
            <w:szCs w:val="22"/>
          </w:rPr>
          <w:t xml:space="preserve"> no pleopods remain</w:t>
        </w:r>
      </w:ins>
      <w:ins w:author="Bourloutski, Emilie" w:date="2020-03-19T14:29:51.431Z" w:id="1057734268">
        <w:r w:rsidRPr="05C7F2AE" w:rsidR="018C2789">
          <w:rPr>
            <w:sz w:val="22"/>
            <w:szCs w:val="22"/>
          </w:rPr>
          <w:t xml:space="preserve"> </w:t>
        </w:r>
      </w:ins>
      <w:del w:author="Bourloutski, Emilie" w:date="2020-03-19T14:24:24.254Z" w:id="1303243135">
        <w:r w:rsidRPr="05C7F2AE" w:rsidDel="001F112C">
          <w:rPr>
            <w:sz w:val="22"/>
            <w:szCs w:val="22"/>
          </w:rPr>
          <w:delText>1 sprayed dish will be used for the</w:delText>
        </w:r>
        <w:r w:rsidRPr="05C7F2AE" w:rsidDel="00E0333A">
          <w:rPr>
            <w:sz w:val="22"/>
            <w:szCs w:val="22"/>
          </w:rPr>
          <w:delText xml:space="preserve"> sub sample of the cluster</w:delText>
        </w:r>
        <w:r w:rsidRPr="05C7F2AE" w:rsidDel="003D54C7">
          <w:rPr>
            <w:sz w:val="22"/>
            <w:szCs w:val="22"/>
          </w:rPr>
          <w:delText xml:space="preserve"> and</w:delText>
        </w:r>
        <w:r w:rsidRPr="05C7F2AE" w:rsidDel="001F112C">
          <w:rPr>
            <w:sz w:val="22"/>
            <w:szCs w:val="22"/>
          </w:rPr>
          <w:delText xml:space="preserve"> 1 dish for</w:delText>
        </w:r>
        <w:r w:rsidRPr="05C7F2AE" w:rsidDel="00E0333A">
          <w:rPr>
            <w:sz w:val="22"/>
            <w:szCs w:val="22"/>
          </w:rPr>
          <w:delText xml:space="preserve"> the</w:delText>
        </w:r>
        <w:r w:rsidRPr="05C7F2AE" w:rsidDel="001F112C">
          <w:rPr>
            <w:sz w:val="22"/>
            <w:szCs w:val="22"/>
          </w:rPr>
          <w:delText xml:space="preserve"> cle</w:delText>
        </w:r>
        <w:r w:rsidRPr="05C7F2AE" w:rsidDel="003D54C7">
          <w:rPr>
            <w:sz w:val="22"/>
            <w:szCs w:val="22"/>
          </w:rPr>
          <w:delText>aned</w:delText>
        </w:r>
        <w:r w:rsidRPr="05C7F2AE" w:rsidDel="00E0333A">
          <w:rPr>
            <w:sz w:val="22"/>
            <w:szCs w:val="22"/>
          </w:rPr>
          <w:delText xml:space="preserve"> eggs</w:delText>
        </w:r>
        <w:r w:rsidRPr="05C7F2AE" w:rsidDel="003D54C7">
          <w:rPr>
            <w:sz w:val="22"/>
            <w:szCs w:val="22"/>
          </w:rPr>
          <w:delText>.</w:delText>
        </w:r>
      </w:del>
      <w:r w:rsidRPr="05C7F2AE" w:rsidR="003D54C7">
        <w:rPr>
          <w:sz w:val="22"/>
          <w:szCs w:val="22"/>
        </w:rPr>
        <w:t xml:space="preserve"> </w:t>
      </w:r>
      <w:del w:author="Bourloutski, Emilie" w:date="2020-03-19T14:31:52.385Z" w:id="1360341664">
        <w:r w:rsidRPr="05C7F2AE" w:rsidDel="00E0333A">
          <w:rPr>
            <w:sz w:val="22"/>
            <w:szCs w:val="22"/>
          </w:rPr>
          <w:delText xml:space="preserve"> Gently tap side of dish to gather eggs, then slowly transfer eggs to second dish while removing and collecting</w:delText>
        </w:r>
        <w:r w:rsidRPr="05C7F2AE" w:rsidDel="001D11DA">
          <w:rPr>
            <w:sz w:val="22"/>
            <w:szCs w:val="22"/>
          </w:rPr>
          <w:delText xml:space="preserve"> </w:delText>
        </w:r>
        <w:r w:rsidRPr="05C7F2AE" w:rsidDel="001D11DA">
          <w:rPr>
            <w:sz w:val="22"/>
            <w:szCs w:val="22"/>
          </w:rPr>
          <w:delText>pleopods</w:delText>
        </w:r>
        <w:r w:rsidRPr="05C7F2AE" w:rsidDel="001D11DA">
          <w:rPr>
            <w:sz w:val="22"/>
            <w:szCs w:val="22"/>
          </w:rPr>
          <w:delText>,</w:delText>
        </w:r>
        <w:r w:rsidRPr="05C7F2AE" w:rsidDel="00E0333A">
          <w:rPr>
            <w:sz w:val="22"/>
            <w:szCs w:val="22"/>
          </w:rPr>
          <w:delText xml:space="preserve"> </w:delText>
        </w:r>
        <w:r w:rsidRPr="05C7F2AE" w:rsidDel="001D11DA">
          <w:rPr>
            <w:sz w:val="22"/>
            <w:szCs w:val="22"/>
          </w:rPr>
          <w:delText xml:space="preserve">residue </w:delText>
        </w:r>
        <w:r w:rsidRPr="05C7F2AE" w:rsidDel="00E0333A">
          <w:rPr>
            <w:sz w:val="22"/>
            <w:szCs w:val="22"/>
          </w:rPr>
          <w:delText>and debris in a third separate dish (Figures 17, 18 and 19).</w:delText>
        </w:r>
        <w:r w:rsidRPr="05C7F2AE" w:rsidDel="003D54C7">
          <w:rPr>
            <w:sz w:val="22"/>
            <w:szCs w:val="22"/>
          </w:rPr>
          <w:delText xml:space="preserve"> </w:delText>
        </w:r>
        <w:r w:rsidRPr="05C7F2AE" w:rsidDel="001D11DA">
          <w:rPr>
            <w:sz w:val="22"/>
            <w:szCs w:val="22"/>
          </w:rPr>
          <w:delText xml:space="preserve">Repeat until no </w:delText>
        </w:r>
        <w:r w:rsidRPr="05C7F2AE" w:rsidDel="001D11DA">
          <w:rPr>
            <w:sz w:val="22"/>
            <w:szCs w:val="22"/>
          </w:rPr>
          <w:delText>pleopods</w:delText>
        </w:r>
        <w:r w:rsidRPr="05C7F2AE" w:rsidDel="001D11DA">
          <w:rPr>
            <w:sz w:val="22"/>
            <w:szCs w:val="22"/>
          </w:rPr>
          <w:delText xml:space="preserve">, debris and residue remain.  </w:delText>
        </w:r>
      </w:del>
      <w:r w:rsidRPr="05C7F2AE" w:rsidR="003D54C7">
        <w:rPr>
          <w:sz w:val="22"/>
          <w:szCs w:val="22"/>
        </w:rPr>
        <w:t xml:space="preserve">Add antistatic spray to the </w:t>
      </w:r>
      <w:r w:rsidRPr="05C7F2AE" w:rsidR="00E0333A">
        <w:rPr>
          <w:sz w:val="22"/>
          <w:szCs w:val="22"/>
        </w:rPr>
        <w:t xml:space="preserve">egg </w:t>
      </w:r>
      <w:r w:rsidRPr="05C7F2AE" w:rsidR="003D54C7">
        <w:rPr>
          <w:sz w:val="22"/>
          <w:szCs w:val="22"/>
        </w:rPr>
        <w:t xml:space="preserve">dishes as necessary.  </w:t>
      </w:r>
    </w:p>
    <w:p w:rsidRPr="00820862" w:rsidR="00820862" w:rsidP="00820862" w:rsidRDefault="003D54C7" w14:paraId="45EBAFB9" w14:textId="032FA91E">
      <w:pPr>
        <w:pStyle w:val="ListParagraph"/>
        <w:numPr>
          <w:ilvl w:val="0"/>
          <w:numId w:val="12"/>
        </w:numPr>
        <w:rPr/>
      </w:pPr>
      <w:r w:rsidRPr="05C7F2AE" w:rsidR="003D54C7">
        <w:rPr>
          <w:sz w:val="22"/>
          <w:szCs w:val="22"/>
        </w:rPr>
        <w:t>Cleaned eggs and tag can be placed into a new paper cup</w:t>
      </w:r>
      <w:r w:rsidRPr="05C7F2AE" w:rsidR="00E0333A">
        <w:rPr>
          <w:sz w:val="22"/>
          <w:szCs w:val="22"/>
        </w:rPr>
        <w:t xml:space="preserve"> (Figure 20</w:t>
      </w:r>
      <w:r w:rsidRPr="05C7F2AE" w:rsidR="003D54C7">
        <w:rPr>
          <w:sz w:val="22"/>
          <w:szCs w:val="22"/>
        </w:rPr>
        <w:t>).  Repeat with remaining 7 egg clusters.</w:t>
      </w:r>
      <w:r w:rsidRPr="05C7F2AE" w:rsidR="001F112C">
        <w:rPr>
          <w:sz w:val="22"/>
          <w:szCs w:val="22"/>
        </w:rPr>
        <w:t xml:space="preserve"> </w:t>
      </w:r>
      <w:r w:rsidRPr="05C7F2AE" w:rsidR="003D54C7">
        <w:rPr>
          <w:sz w:val="22"/>
          <w:szCs w:val="22"/>
        </w:rPr>
        <w:t xml:space="preserve">Weight collected </w:t>
      </w:r>
      <w:del w:author="Bourloutski, Emilie" w:date="2020-03-19T14:34:03.926Z" w:id="423538114">
        <w:r w:rsidRPr="05C7F2AE" w:rsidDel="003D54C7">
          <w:rPr>
            <w:sz w:val="22"/>
            <w:szCs w:val="22"/>
          </w:rPr>
          <w:delText>residue, debris</w:delText>
        </w:r>
      </w:del>
      <w:ins w:author="Bourloutski, Emilie" w:date="2020-03-19T14:34:04.775Z" w:id="692929885">
        <w:r w:rsidRPr="05C7F2AE" w:rsidR="0080DCEA">
          <w:rPr>
            <w:sz w:val="22"/>
            <w:szCs w:val="22"/>
          </w:rPr>
          <w:t>filaments</w:t>
        </w:r>
      </w:ins>
      <w:r w:rsidRPr="05C7F2AE" w:rsidR="003D54C7">
        <w:rPr>
          <w:sz w:val="22"/>
          <w:szCs w:val="22"/>
        </w:rPr>
        <w:t xml:space="preserve"> and </w:t>
      </w:r>
      <w:r w:rsidRPr="05C7F2AE" w:rsidR="003D54C7">
        <w:rPr>
          <w:sz w:val="22"/>
          <w:szCs w:val="22"/>
        </w:rPr>
        <w:t>pleopods</w:t>
      </w:r>
      <w:r w:rsidRPr="05C7F2AE" w:rsidR="003D54C7">
        <w:rPr>
          <w:sz w:val="22"/>
          <w:szCs w:val="22"/>
        </w:rPr>
        <w:t>.</w:t>
      </w:r>
    </w:p>
    <w:p w:rsidRPr="00820862" w:rsidR="00820862" w:rsidP="00820862" w:rsidRDefault="00AA4130" w14:paraId="775976E4" w14:textId="315AF03D">
      <w:pPr>
        <w:pStyle w:val="ListParagraph"/>
        <w:numPr>
          <w:ilvl w:val="0"/>
          <w:numId w:val="12"/>
        </w:numPr>
        <w:rPr/>
      </w:pPr>
      <w:r w:rsidRPr="05C7F2AE" w:rsidR="00AA4130">
        <w:rPr>
          <w:sz w:val="22"/>
          <w:szCs w:val="22"/>
        </w:rPr>
        <w:t>Re-</w:t>
      </w:r>
      <w:r w:rsidRPr="05C7F2AE" w:rsidR="00AA4130">
        <w:rPr>
          <w:sz w:val="22"/>
          <w:szCs w:val="22"/>
        </w:rPr>
        <w:t xml:space="preserve">dry </w:t>
      </w:r>
      <w:r w:rsidRPr="05C7F2AE" w:rsidR="003D54C7">
        <w:rPr>
          <w:sz w:val="22"/>
          <w:szCs w:val="22"/>
        </w:rPr>
        <w:t>cleaned</w:t>
      </w:r>
      <w:r w:rsidRPr="05C7F2AE" w:rsidR="003D54C7">
        <w:rPr>
          <w:sz w:val="22"/>
          <w:szCs w:val="22"/>
        </w:rPr>
        <w:t xml:space="preserve"> eggs</w:t>
      </w:r>
      <w:r w:rsidRPr="05C7F2AE" w:rsidR="00AA4130">
        <w:rPr>
          <w:sz w:val="22"/>
          <w:szCs w:val="22"/>
        </w:rPr>
        <w:t xml:space="preserve"> for a minimum of one hour.</w:t>
      </w:r>
      <w:del w:author="Bourloutski, Emilie" w:date="2020-03-19T14:36:06.016Z" w:id="1617118193">
        <w:r w:rsidRPr="05C7F2AE" w:rsidDel="00AA4130">
          <w:rPr>
            <w:sz w:val="22"/>
            <w:szCs w:val="22"/>
          </w:rPr>
          <w:delText xml:space="preserve"> Record time of removal from oven.</w:delText>
        </w:r>
      </w:del>
    </w:p>
    <w:p w:rsidRPr="00820862" w:rsidR="00065071" w:rsidP="5BE4CF0E" w:rsidRDefault="00065071" w14:paraId="4A73ED44" w14:textId="1206CA26">
      <w:pPr>
        <w:pStyle w:val="ListParagraph"/>
        <w:numPr>
          <w:ilvl w:val="0"/>
          <w:numId w:val="12"/>
        </w:numPr>
        <w:rPr>
          <w:ins w:author="Bourloutski, Emilie" w:date="2020-03-19T14:41:54.374Z"/>
          <w:sz w:val="22"/>
          <w:szCs w:val="22"/>
        </w:rPr>
        <w:pPrChange w:author="Bourloutski, Emilie" w:date="2020-03-19T14:41:54.397Z">
          <w:pPr>
            <w:pStyle w:val="ListParagraph"/>
          </w:pPr>
        </w:pPrChange>
      </w:pPr>
      <w:ins w:author="Bourloutski, Emilie" w:date="2020-03-19T14:41:54.374Z" w:id="1524489058">
        <w:r w:rsidRPr="5BE4CF0E" w:rsidR="5D834646">
          <w:rPr>
            <w:sz w:val="22"/>
            <w:szCs w:val="22"/>
          </w:rPr>
          <w:t>Record total weight of cleaned eggs</w:t>
        </w:r>
      </w:ins>
    </w:p>
    <w:p w:rsidRPr="00820862" w:rsidR="00065071" w:rsidP="5BE4CF0E" w:rsidRDefault="00065071" w14:paraId="1F1F40C1" w14:textId="70698A38">
      <w:pPr>
        <w:pStyle w:val="ListParagraph"/>
        <w:numPr>
          <w:ilvl w:val="0"/>
          <w:numId w:val="12"/>
        </w:numPr>
        <w:rPr>
          <w:ins w:author="Bourloutski, Emilie" w:date="2020-03-19T14:38:33.708Z"/>
        </w:rPr>
      </w:pPr>
      <w:ins w:author="Bourloutski, Emilie" w:date="2020-03-19T14:37:15.019Z" w:id="625273471">
        <w:r w:rsidRPr="5BE4CF0E" w:rsidR="331F9F2A">
          <w:rPr>
            <w:sz w:val="22"/>
            <w:szCs w:val="22"/>
          </w:rPr>
          <w:t xml:space="preserve">Take </w:t>
        </w:r>
      </w:ins>
      <w:ins w:author="Bourloutski, Emilie" w:date="2020-03-19T14:36:59.32Z" w:id="268149561">
        <w:r w:rsidRPr="5BE4CF0E" w:rsidR="331F9F2A">
          <w:rPr>
            <w:sz w:val="22"/>
            <w:szCs w:val="22"/>
          </w:rPr>
          <w:t>~0.0</w:t>
        </w:r>
      </w:ins>
      <w:ins w:author="Bourloutski, Emilie" w:date="2020-03-19T14:37:59.841Z" w:id="871479649">
        <w:r w:rsidRPr="5BE4CF0E" w:rsidR="331F9F2A">
          <w:rPr>
            <w:sz w:val="22"/>
            <w:szCs w:val="22"/>
          </w:rPr>
          <w:t xml:space="preserve">300g </w:t>
        </w:r>
      </w:ins>
      <w:ins w:author="Bourloutski, Emilie" w:date="2020-03-19T14:38:56.427Z" w:id="1526504768">
        <w:r w:rsidRPr="5BE4CF0E" w:rsidR="331F9F2A">
          <w:rPr>
            <w:sz w:val="22"/>
            <w:szCs w:val="22"/>
          </w:rPr>
          <w:t xml:space="preserve">of </w:t>
        </w:r>
      </w:ins>
      <w:ins w:author="Bourloutski, Emilie" w:date="2020-03-19T14:37:59.841Z" w:id="411516935">
        <w:r w:rsidRPr="5BE4CF0E" w:rsidR="331F9F2A">
          <w:rPr>
            <w:sz w:val="22"/>
            <w:szCs w:val="22"/>
          </w:rPr>
          <w:t>cleaned eggs</w:t>
        </w:r>
      </w:ins>
      <w:ins w:author="Bourloutski, Emilie" w:date="2020-03-19T14:39:59.848Z" w:id="376615786">
        <w:r w:rsidRPr="5BE4CF0E" w:rsidR="331F9F2A">
          <w:rPr>
            <w:sz w:val="22"/>
            <w:szCs w:val="22"/>
          </w:rPr>
          <w:t xml:space="preserve"> </w:t>
        </w:r>
      </w:ins>
      <w:ins w:author="Bourloutski, Emilie" w:date="2020-03-19T14:40:02.209Z" w:id="139796914">
        <w:r w:rsidRPr="5BE4CF0E" w:rsidR="331F9F2A">
          <w:rPr>
            <w:sz w:val="22"/>
            <w:szCs w:val="22"/>
          </w:rPr>
          <w:t>(subsample)</w:t>
        </w:r>
      </w:ins>
      <w:ins w:author="Bourloutski, Emilie" w:date="2020-03-19T14:37:59.841Z" w:id="353538228">
        <w:r w:rsidRPr="5BE4CF0E" w:rsidR="331F9F2A">
          <w:rPr>
            <w:sz w:val="22"/>
            <w:szCs w:val="22"/>
          </w:rPr>
          <w:t>, record</w:t>
        </w:r>
      </w:ins>
      <w:ins w:author="Bourloutski, Emilie" w:date="2020-03-19T14:38:32.187Z" w:id="1807868313">
        <w:r w:rsidRPr="5BE4CF0E" w:rsidR="331F9F2A">
          <w:rPr>
            <w:sz w:val="22"/>
            <w:szCs w:val="22"/>
          </w:rPr>
          <w:t xml:space="preserve"> the weight and place in </w:t>
        </w:r>
      </w:ins>
      <w:ins w:author="Bourloutski, Emilie" w:date="2020-03-19T14:46:58.55Z" w:id="1718669302">
        <w:r w:rsidRPr="5BE4CF0E" w:rsidR="4667F640">
          <w:rPr>
            <w:sz w:val="22"/>
            <w:szCs w:val="22"/>
          </w:rPr>
          <w:t>a petri dish sprayed with antistatic spray (Figure 20)</w:t>
        </w:r>
      </w:ins>
      <w:ins w:author="Bourloutski, Emilie" w:date="2020-03-19T14:38:32.187Z" w:id="270330315">
        <w:r w:rsidRPr="5BE4CF0E" w:rsidR="331F9F2A">
          <w:rPr>
            <w:sz w:val="22"/>
            <w:szCs w:val="22"/>
          </w:rPr>
          <w:t>.</w:t>
        </w:r>
      </w:ins>
    </w:p>
    <w:p w:rsidRPr="00820862" w:rsidR="00065071" w:rsidP="05C7F2AE" w:rsidRDefault="00065071" w14:paraId="3AD6C237" w14:textId="5F4B8CF0">
      <w:pPr>
        <w:pStyle w:val="ListParagraph"/>
        <w:numPr>
          <w:ilvl w:val="0"/>
          <w:numId w:val="12"/>
        </w:numPr>
        <w:rPr>
          <w:sz w:val="22"/>
          <w:szCs w:val="22"/>
        </w:rPr>
      </w:pPr>
      <w:r w:rsidRPr="759E5E92" w:rsidR="00065071">
        <w:rPr>
          <w:sz w:val="22"/>
          <w:szCs w:val="22"/>
        </w:rPr>
        <w:t>Under a dissection micros</w:t>
      </w:r>
      <w:r w:rsidRPr="759E5E92" w:rsidR="00655CE1">
        <w:rPr>
          <w:sz w:val="22"/>
          <w:szCs w:val="22"/>
        </w:rPr>
        <w:t xml:space="preserve">cope, count </w:t>
      </w:r>
      <w:ins w:author="Bourloutski, Emilie" w:date="2020-03-19T14:44:52Z" w:id="1965207259">
        <w:r w:rsidRPr="759E5E92" w:rsidR="5D7675E9">
          <w:rPr>
            <w:sz w:val="22"/>
            <w:szCs w:val="22"/>
          </w:rPr>
          <w:t>the number of eggs in</w:t>
        </w:r>
        <w:r w:rsidRPr="759E5E92" w:rsidR="5D7675E9">
          <w:rPr>
            <w:sz w:val="22"/>
            <w:szCs w:val="22"/>
          </w:rPr>
          <w:t xml:space="preserve"> the subsample</w:t>
        </w:r>
      </w:ins>
      <w:del w:author="Bourloutski, Emilie" w:date="2020-03-19T14:44:38Z" w:id="932486532">
        <w:r w:rsidRPr="759E5E92" w:rsidDel="00065071">
          <w:rPr>
            <w:sz w:val="22"/>
            <w:szCs w:val="22"/>
          </w:rPr>
          <w:delText>a subsample (~ 500, Figure 19)</w:delText>
        </w:r>
      </w:del>
      <w:r w:rsidRPr="759E5E92" w:rsidR="00655CE1">
        <w:rPr>
          <w:sz w:val="22"/>
          <w:szCs w:val="22"/>
        </w:rPr>
        <w:t xml:space="preserve"> </w:t>
      </w:r>
      <w:del w:author="Bourloutski, Emilie" w:date="2020-03-19T14:45:09Z" w:id="722575017">
        <w:r w:rsidRPr="759E5E92" w:rsidDel="00065071">
          <w:rPr>
            <w:sz w:val="22"/>
            <w:szCs w:val="22"/>
          </w:rPr>
          <w:delText>of clean eggs</w:delText>
        </w:r>
      </w:del>
      <w:r w:rsidRPr="759E5E92" w:rsidR="00065071">
        <w:rPr>
          <w:sz w:val="22"/>
          <w:szCs w:val="22"/>
        </w:rPr>
        <w:t xml:space="preserve"> with probe and tally counter</w:t>
      </w:r>
      <w:r w:rsidRPr="759E5E92" w:rsidR="00655CE1">
        <w:rPr>
          <w:sz w:val="22"/>
          <w:szCs w:val="22"/>
        </w:rPr>
        <w:t xml:space="preserve"> </w:t>
      </w:r>
      <w:del w:author="Bourloutski, Emilie" w:date="2020-03-19T14:46:51Z" w:id="1730938406">
        <w:r w:rsidRPr="759E5E92" w:rsidDel="00065071">
          <w:rPr>
            <w:sz w:val="22"/>
            <w:szCs w:val="22"/>
          </w:rPr>
          <w:delText xml:space="preserve">in a petri dish sprayed with antistatic spray </w:delText>
        </w:r>
        <w:r w:rsidRPr="759E5E92" w:rsidDel="00065071">
          <w:rPr>
            <w:sz w:val="22"/>
            <w:szCs w:val="22"/>
          </w:rPr>
          <w:delText>(Figure 20</w:delText>
        </w:r>
        <w:r w:rsidRPr="759E5E92" w:rsidDel="00065071">
          <w:rPr>
            <w:sz w:val="22"/>
            <w:szCs w:val="22"/>
          </w:rPr>
          <w:delText>)</w:delText>
        </w:r>
      </w:del>
      <w:r w:rsidRPr="759E5E92" w:rsidR="00065071">
        <w:rPr>
          <w:sz w:val="22"/>
          <w:szCs w:val="22"/>
        </w:rPr>
        <w:t xml:space="preserve">. </w:t>
      </w:r>
      <w:del w:author="Bourloutski, Emilie" w:date="2020-03-19T14:47:08Z" w:id="1891929582">
        <w:r w:rsidRPr="759E5E92" w:rsidDel="00065071">
          <w:rPr>
            <w:sz w:val="22"/>
            <w:szCs w:val="22"/>
          </w:rPr>
          <w:delText>Record sub-sample weight</w:delText>
        </w:r>
        <w:r w:rsidRPr="759E5E92" w:rsidDel="00065071">
          <w:rPr>
            <w:sz w:val="22"/>
            <w:szCs w:val="22"/>
          </w:rPr>
          <w:delText>.</w:delText>
        </w:r>
        <w:r w:rsidRPr="759E5E92" w:rsidDel="00065071">
          <w:rPr>
            <w:sz w:val="22"/>
            <w:szCs w:val="22"/>
          </w:rPr>
          <w:delText xml:space="preserve"> Record time.</w:delText>
        </w:r>
      </w:del>
      <w:r w:rsidRPr="759E5E92" w:rsidR="00437F6C">
        <w:rPr>
          <w:sz w:val="22"/>
          <w:szCs w:val="22"/>
        </w:rPr>
        <w:t xml:space="preserve"> </w:t>
      </w:r>
      <w:r w:rsidRPr="759E5E92" w:rsidR="00820862">
        <w:rPr>
          <w:sz w:val="22"/>
          <w:szCs w:val="22"/>
        </w:rPr>
        <w:t xml:space="preserve">Return counted </w:t>
      </w:r>
      <w:ins w:author="Bourloutski, Emilie" w:date="2020-03-19T14:47:13Z" w:id="531701813">
        <w:r w:rsidRPr="759E5E92" w:rsidR="65FF5B48">
          <w:rPr>
            <w:sz w:val="22"/>
            <w:szCs w:val="22"/>
          </w:rPr>
          <w:t>sub</w:t>
        </w:r>
      </w:ins>
      <w:r w:rsidRPr="759E5E92" w:rsidR="00820862">
        <w:rPr>
          <w:sz w:val="22"/>
          <w:szCs w:val="22"/>
        </w:rPr>
        <w:t>sample</w:t>
      </w:r>
      <w:ins w:author="Bourloutski, Emilie" w:date="2020-03-19T14:47:38Z" w:id="544633157">
        <w:r w:rsidRPr="759E5E92" w:rsidR="5EEC7A95">
          <w:rPr>
            <w:sz w:val="22"/>
            <w:szCs w:val="22"/>
          </w:rPr>
          <w:t xml:space="preserve"> into the cup with the rest of the sample and return total sample</w:t>
        </w:r>
      </w:ins>
      <w:r w:rsidRPr="759E5E92" w:rsidR="00820862">
        <w:rPr>
          <w:sz w:val="22"/>
          <w:szCs w:val="22"/>
        </w:rPr>
        <w:t xml:space="preserve"> into oven.</w:t>
      </w:r>
    </w:p>
    <w:p w:rsidR="00F174F1" w:rsidP="00065071" w:rsidRDefault="00F174F1" w14:paraId="5BE598B6" w14:textId="77777777"/>
    <w:p w:rsidR="00800612" w:rsidP="00800612" w:rsidRDefault="00800612" w14:paraId="12206B11" w14:textId="77777777">
      <w:r w:rsidRPr="00800612">
        <w:rPr>
          <w:b/>
          <w:u w:val="single"/>
        </w:rPr>
        <w:t>Data fields:</w:t>
      </w:r>
    </w:p>
    <w:p w:rsidR="00065071" w:rsidRDefault="00065071" w14:paraId="00B822B4" w14:textId="77777777"/>
    <w:p w:rsidR="05F2E5F3" w:rsidP="5BE4CF0E" w:rsidRDefault="05F2E5F3" w14:paraId="345ACF43" w14:textId="643AB4C2">
      <w:pPr>
        <w:pStyle w:val="ListParagraph"/>
        <w:numPr>
          <w:ilvl w:val="0"/>
          <w:numId w:val="9"/>
        </w:numPr>
        <w:rPr>
          <w:ins w:author="Bourloutski, Emilie" w:date="2020-03-19T14:48:21.833Z"/>
          <w:sz w:val="22"/>
          <w:szCs w:val="22"/>
        </w:rPr>
      </w:pPr>
      <w:ins w:author="Bourloutski, Emilie" w:date="2020-03-19T14:48:03.896Z" w:id="1971261838">
        <w:r w:rsidRPr="5BE4CF0E" w:rsidR="05F2E5F3">
          <w:rPr>
            <w:sz w:val="22"/>
            <w:szCs w:val="22"/>
          </w:rPr>
          <w:t>Sampler ID</w:t>
        </w:r>
      </w:ins>
    </w:p>
    <w:p w:rsidR="7A6A67FA" w:rsidP="5BE4CF0E" w:rsidRDefault="7A6A67FA" w14:paraId="40C602FE" w14:textId="38090674">
      <w:pPr>
        <w:pStyle w:val="ListParagraph"/>
        <w:numPr>
          <w:ilvl w:val="0"/>
          <w:numId w:val="9"/>
        </w:numPr>
        <w:rPr>
          <w:ins w:author="Bourloutski, Emilie" w:date="2020-03-19T14:47:55.53Z"/>
          <w:sz w:val="22"/>
          <w:szCs w:val="22"/>
        </w:rPr>
      </w:pPr>
      <w:ins w:author="Bourloutski, Emilie" w:date="2020-03-19T14:48:24.635Z" w:id="1035349694">
        <w:r w:rsidRPr="5BE4CF0E" w:rsidR="7A6A67FA">
          <w:rPr>
            <w:sz w:val="22"/>
            <w:szCs w:val="22"/>
          </w:rPr>
          <w:t>Date measured</w:t>
        </w:r>
      </w:ins>
    </w:p>
    <w:p w:rsidRPr="00121CC8" w:rsidR="00AE1AE1" w:rsidP="00AE1AE1" w:rsidRDefault="00AE7EDB" w14:paraId="3317F75B" w14:textId="77777777">
      <w:pPr>
        <w:pStyle w:val="ListParagraph"/>
        <w:numPr>
          <w:ilvl w:val="0"/>
          <w:numId w:val="9"/>
        </w:numPr>
        <w:rPr>
          <w:ins w:author="Bourloutski, Emilie" w:date="2020-03-19T14:48:07.058Z"/>
          <w:sz w:val="22"/>
          <w:szCs w:val="22"/>
        </w:rPr>
      </w:pPr>
      <w:r w:rsidRPr="5BE4CF0E" w:rsidR="00AE7EDB">
        <w:rPr>
          <w:sz w:val="22"/>
          <w:szCs w:val="22"/>
        </w:rPr>
        <w:t>Survey tow ID</w:t>
      </w:r>
    </w:p>
    <w:p w:rsidR="0A00D35B" w:rsidP="5BE4CF0E" w:rsidRDefault="0A00D35B" w14:paraId="786532B1" w14:textId="15B6ABAD">
      <w:pPr>
        <w:pStyle w:val="ListParagraph"/>
        <w:numPr>
          <w:ilvl w:val="0"/>
          <w:numId w:val="9"/>
        </w:numPr>
        <w:rPr>
          <w:ins w:author="Bourloutski, Emilie" w:date="2020-03-19T14:51:59.819Z"/>
          <w:sz w:val="22"/>
          <w:szCs w:val="22"/>
        </w:rPr>
      </w:pPr>
      <w:ins w:author="Bourloutski, Emilie" w:date="2020-03-19T14:48:10.823Z" w:id="1641552802">
        <w:r w:rsidRPr="5BE4CF0E" w:rsidR="0A00D35B">
          <w:rPr>
            <w:sz w:val="22"/>
            <w:szCs w:val="22"/>
          </w:rPr>
          <w:t>Crab Number</w:t>
        </w:r>
      </w:ins>
    </w:p>
    <w:p w:rsidR="194BBBBD" w:rsidP="5BE4CF0E" w:rsidRDefault="194BBBBD" w14:paraId="4FD076E4" w14:textId="12060288">
      <w:pPr>
        <w:pStyle w:val="ListParagraph"/>
        <w:numPr>
          <w:ilvl w:val="0"/>
          <w:numId w:val="9"/>
        </w:numPr>
        <w:rPr>
          <w:sz w:val="22"/>
          <w:szCs w:val="22"/>
        </w:rPr>
      </w:pPr>
      <w:ins w:author="Bourloutski, Emilie" w:date="2020-03-19T14:52:04Z" w:id="2088061088">
        <w:r w:rsidRPr="759E5E92" w:rsidR="194BBBBD">
          <w:rPr>
            <w:sz w:val="22"/>
            <w:szCs w:val="22"/>
          </w:rPr>
          <w:t>Time out of formalin</w:t>
        </w:r>
      </w:ins>
    </w:p>
    <w:p w:rsidR="00AE1AE1" w:rsidP="759E5E92" w:rsidRDefault="00AE1AE1" w14:paraId="50F82113" w14:textId="3DF0A44D">
      <w:pPr>
        <w:pStyle w:val="ListParagraph"/>
        <w:numPr>
          <w:ilvl w:val="0"/>
          <w:numId w:val="9"/>
        </w:numPr>
        <w:rPr>
          <w:sz w:val="22"/>
          <w:szCs w:val="22"/>
        </w:rPr>
        <w:pPrChange w:author="Bourloutski, Emilie" w:date="2020-03-19T14:51:52Z">
          <w:pPr>
            <w:pStyle w:val="ListParagraph"/>
          </w:pPr>
        </w:pPrChange>
      </w:pPr>
      <w:r w:rsidRPr="759E5E92" w:rsidR="00AE1AE1">
        <w:rPr>
          <w:sz w:val="22"/>
          <w:szCs w:val="22"/>
        </w:rPr>
        <w:t>Abdomen width</w:t>
      </w:r>
    </w:p>
    <w:p w:rsidRPr="00121CC8" w:rsidR="00AE7EDB" w:rsidP="00AE1AE1" w:rsidRDefault="00AE7EDB" w14:paraId="5A19C5FE" w14:textId="77777777">
      <w:pPr>
        <w:pStyle w:val="ListParagraph"/>
        <w:numPr>
          <w:ilvl w:val="0"/>
          <w:numId w:val="9"/>
        </w:numPr>
        <w:rPr>
          <w:sz w:val="22"/>
          <w:szCs w:val="22"/>
        </w:rPr>
      </w:pPr>
      <w:r w:rsidRPr="759E5E92" w:rsidR="00AE7EDB">
        <w:rPr>
          <w:sz w:val="22"/>
          <w:szCs w:val="22"/>
        </w:rPr>
        <w:t>Abdomen height</w:t>
      </w:r>
    </w:p>
    <w:p w:rsidRPr="00121CC8" w:rsidR="00AE1AE1" w:rsidP="00AE1AE1" w:rsidRDefault="00AE7EDB" w14:paraId="29CD974A" w14:textId="52902F94">
      <w:pPr>
        <w:pStyle w:val="ListParagraph"/>
        <w:numPr>
          <w:ilvl w:val="0"/>
          <w:numId w:val="9"/>
        </w:numPr>
        <w:rPr>
          <w:sz w:val="22"/>
          <w:szCs w:val="22"/>
        </w:rPr>
      </w:pPr>
      <w:r w:rsidRPr="759E5E92" w:rsidR="00AE7EDB">
        <w:rPr>
          <w:sz w:val="22"/>
          <w:szCs w:val="22"/>
        </w:rPr>
        <w:t xml:space="preserve">Combined </w:t>
      </w:r>
      <w:r w:rsidRPr="759E5E92" w:rsidR="00AE1AE1">
        <w:rPr>
          <w:sz w:val="22"/>
          <w:szCs w:val="22"/>
        </w:rPr>
        <w:t xml:space="preserve">wet weight of </w:t>
      </w:r>
      <w:r w:rsidRPr="759E5E92" w:rsidR="00AE7EDB">
        <w:rPr>
          <w:sz w:val="22"/>
          <w:szCs w:val="22"/>
        </w:rPr>
        <w:t>egg mass</w:t>
      </w:r>
      <w:r w:rsidRPr="759E5E92" w:rsidR="00AE7EDB">
        <w:rPr>
          <w:sz w:val="22"/>
          <w:szCs w:val="22"/>
        </w:rPr>
        <w:t xml:space="preserve">, abdominal </w:t>
      </w:r>
      <w:r w:rsidRPr="759E5E92" w:rsidR="003D54C7">
        <w:rPr>
          <w:sz w:val="22"/>
          <w:szCs w:val="22"/>
        </w:rPr>
        <w:t>seta</w:t>
      </w:r>
      <w:r w:rsidRPr="759E5E92" w:rsidR="001D11DA">
        <w:rPr>
          <w:sz w:val="22"/>
          <w:szCs w:val="22"/>
        </w:rPr>
        <w:t>e</w:t>
      </w:r>
      <w:r w:rsidRPr="759E5E92" w:rsidR="00AE7EDB">
        <w:rPr>
          <w:sz w:val="22"/>
          <w:szCs w:val="22"/>
        </w:rPr>
        <w:t xml:space="preserve"> </w:t>
      </w:r>
      <w:r w:rsidRPr="759E5E92" w:rsidR="00AE7EDB">
        <w:rPr>
          <w:sz w:val="22"/>
          <w:szCs w:val="22"/>
        </w:rPr>
        <w:t xml:space="preserve">and </w:t>
      </w:r>
      <w:r w:rsidRPr="759E5E92" w:rsidR="00AE1AE1">
        <w:rPr>
          <w:sz w:val="22"/>
          <w:szCs w:val="22"/>
        </w:rPr>
        <w:t>abdom</w:t>
      </w:r>
      <w:r w:rsidRPr="759E5E92" w:rsidR="00AE7EDB">
        <w:rPr>
          <w:sz w:val="22"/>
          <w:szCs w:val="22"/>
        </w:rPr>
        <w:t>inal flap</w:t>
      </w:r>
      <w:r w:rsidRPr="759E5E92" w:rsidR="00AE1AE1">
        <w:rPr>
          <w:sz w:val="22"/>
          <w:szCs w:val="22"/>
        </w:rPr>
        <w:t>.</w:t>
      </w:r>
    </w:p>
    <w:p w:rsidRPr="00121CC8" w:rsidR="00AE1AE1" w:rsidP="00AE1AE1" w:rsidRDefault="00AE1AE1" w14:paraId="4F31A894" w14:textId="77777777">
      <w:pPr>
        <w:pStyle w:val="ListParagraph"/>
        <w:numPr>
          <w:ilvl w:val="0"/>
          <w:numId w:val="9"/>
        </w:numPr>
        <w:rPr>
          <w:sz w:val="22"/>
          <w:szCs w:val="22"/>
        </w:rPr>
      </w:pPr>
      <w:r w:rsidRPr="759E5E92" w:rsidR="00AE1AE1">
        <w:rPr>
          <w:sz w:val="22"/>
          <w:szCs w:val="22"/>
        </w:rPr>
        <w:t>Wet weight of egg mass</w:t>
      </w:r>
    </w:p>
    <w:p w:rsidRPr="00121CC8" w:rsidR="00AE1AE1" w:rsidP="00AE1AE1" w:rsidRDefault="00AE1AE1" w14:paraId="3F1D2688" w14:textId="02BDE7BE">
      <w:pPr>
        <w:pStyle w:val="ListParagraph"/>
        <w:numPr>
          <w:ilvl w:val="0"/>
          <w:numId w:val="9"/>
        </w:numPr>
        <w:rPr>
          <w:sz w:val="22"/>
          <w:szCs w:val="22"/>
        </w:rPr>
      </w:pPr>
      <w:r w:rsidRPr="759E5E92" w:rsidR="00AE1AE1">
        <w:rPr>
          <w:sz w:val="22"/>
          <w:szCs w:val="22"/>
        </w:rPr>
        <w:t xml:space="preserve">Wet weight of </w:t>
      </w:r>
      <w:r w:rsidRPr="759E5E92" w:rsidR="00AE7EDB">
        <w:rPr>
          <w:sz w:val="22"/>
          <w:szCs w:val="22"/>
        </w:rPr>
        <w:t xml:space="preserve">abdominal </w:t>
      </w:r>
      <w:r w:rsidRPr="759E5E92" w:rsidR="005300E3">
        <w:rPr>
          <w:sz w:val="22"/>
          <w:szCs w:val="22"/>
        </w:rPr>
        <w:t>setae</w:t>
      </w:r>
    </w:p>
    <w:p w:rsidRPr="00121CC8" w:rsidR="00AE1AE1" w:rsidP="00AE1AE1" w:rsidRDefault="00AE1AE1" w14:paraId="5C5C1768" w14:textId="77777777">
      <w:pPr>
        <w:pStyle w:val="ListParagraph"/>
        <w:numPr>
          <w:ilvl w:val="0"/>
          <w:numId w:val="9"/>
        </w:numPr>
        <w:rPr>
          <w:ins w:author="Bourloutski, Emilie" w:date="2020-03-19T14:49:20.841Z"/>
          <w:sz w:val="22"/>
          <w:szCs w:val="22"/>
        </w:rPr>
      </w:pPr>
      <w:r w:rsidRPr="5BE4CF0E" w:rsidR="00AE1AE1">
        <w:rPr>
          <w:sz w:val="22"/>
          <w:szCs w:val="22"/>
        </w:rPr>
        <w:t xml:space="preserve">Wet weight of </w:t>
      </w:r>
      <w:r w:rsidRPr="5BE4CF0E" w:rsidR="00AE7EDB">
        <w:rPr>
          <w:sz w:val="22"/>
          <w:szCs w:val="22"/>
        </w:rPr>
        <w:t>abdom</w:t>
      </w:r>
      <w:r w:rsidRPr="5BE4CF0E" w:rsidR="00AE7EDB">
        <w:rPr>
          <w:sz w:val="22"/>
          <w:szCs w:val="22"/>
        </w:rPr>
        <w:t>inal flap</w:t>
      </w:r>
    </w:p>
    <w:p w:rsidR="61FEA0C6" w:rsidP="759E5E92" w:rsidRDefault="61FEA0C6" w14:paraId="597B9542" w14:textId="67335C83">
      <w:pPr>
        <w:pStyle w:val="ListParagraph"/>
        <w:numPr>
          <w:ilvl w:val="0"/>
          <w:numId w:val="9"/>
        </w:numPr>
        <w:bidi w:val="0"/>
        <w:spacing w:before="0" w:beforeAutospacing="off" w:after="0" w:afterAutospacing="off" w:line="259" w:lineRule="auto"/>
        <w:ind w:left="360" w:right="0" w:hanging="360"/>
        <w:jc w:val="left"/>
        <w:rPr>
          <w:ins w:author="Bourloutski, Emilie" w:date="2020-03-19T14:52:49.449Z"/>
          <w:sz w:val="22"/>
          <w:szCs w:val="22"/>
        </w:rPr>
        <w:pPrChange w:author="Bourloutski, Emilie" w:date="2020-03-19T14:52:43Z">
          <w:pPr>
            <w:pStyle w:val="ListParagraph"/>
            <w:numPr>
              <w:ilvl w:val="0"/>
              <w:numId w:val="9"/>
            </w:numPr>
            <w:spacing w:before="0" w:beforeAutospacing="off"/>
          </w:pPr>
        </w:pPrChange>
      </w:pPr>
      <w:ins w:author="Bourloutski, Emilie" w:date="2020-03-19T14:52:49Z" w:id="1964870382">
        <w:r w:rsidRPr="759E5E92" w:rsidR="61FEA0C6">
          <w:rPr>
            <w:sz w:val="22"/>
            <w:szCs w:val="22"/>
          </w:rPr>
          <w:t>Rinse start time</w:t>
        </w:r>
      </w:ins>
    </w:p>
    <w:p w:rsidR="1B77E135" w:rsidP="5BE4CF0E" w:rsidRDefault="1B77E135" w14:paraId="12175880" w14:textId="740C21E4">
      <w:pPr>
        <w:pStyle w:val="ListParagraph"/>
        <w:numPr>
          <w:ilvl w:val="0"/>
          <w:numId w:val="9"/>
        </w:numPr>
        <w:bidi w:val="0"/>
        <w:spacing w:before="0" w:beforeAutospacing="off" w:after="0" w:afterAutospacing="off" w:line="259" w:lineRule="auto"/>
        <w:ind w:left="360" w:right="0" w:hanging="360"/>
        <w:jc w:val="left"/>
        <w:rPr>
          <w:sz w:val="22"/>
          <w:szCs w:val="22"/>
        </w:rPr>
      </w:pPr>
      <w:ins w:author="Bourloutski, Emilie" w:date="2020-03-19T14:53:30Z" w:id="175448474">
        <w:r w:rsidRPr="759E5E92" w:rsidR="1B77E135">
          <w:rPr>
            <w:sz w:val="22"/>
            <w:szCs w:val="22"/>
          </w:rPr>
          <w:t>Rinse end time</w:t>
        </w:r>
      </w:ins>
    </w:p>
    <w:p w:rsidRPr="00121CC8" w:rsidR="00AE1AE1" w:rsidP="00AE1AE1" w:rsidRDefault="00AE1AE1" w14:paraId="53FACF1D" w14:textId="77777777">
      <w:pPr>
        <w:pStyle w:val="ListParagraph"/>
        <w:numPr>
          <w:ilvl w:val="0"/>
          <w:numId w:val="9"/>
        </w:numPr>
        <w:rPr>
          <w:sz w:val="22"/>
          <w:szCs w:val="22"/>
        </w:rPr>
      </w:pPr>
      <w:r w:rsidRPr="759E5E92" w:rsidR="00AE1AE1">
        <w:rPr>
          <w:sz w:val="22"/>
          <w:szCs w:val="22"/>
        </w:rPr>
        <w:t xml:space="preserve">Dry weight of egg mass prior to cleaning </w:t>
      </w:r>
    </w:p>
    <w:p w:rsidR="00AE1AE1" w:rsidP="00AE1AE1" w:rsidRDefault="00AE1AE1" w14:paraId="57E87FAC" w14:textId="5FDA70F8">
      <w:pPr>
        <w:pStyle w:val="ListParagraph"/>
        <w:numPr>
          <w:ilvl w:val="0"/>
          <w:numId w:val="9"/>
        </w:numPr>
        <w:rPr>
          <w:sz w:val="22"/>
          <w:szCs w:val="22"/>
        </w:rPr>
      </w:pPr>
      <w:r w:rsidRPr="759E5E92" w:rsidR="00AE1AE1">
        <w:rPr>
          <w:sz w:val="22"/>
          <w:szCs w:val="22"/>
        </w:rPr>
        <w:t xml:space="preserve">Dry weight of </w:t>
      </w:r>
      <w:r w:rsidRPr="759E5E92" w:rsidR="001D11DA">
        <w:rPr>
          <w:sz w:val="22"/>
          <w:szCs w:val="22"/>
        </w:rPr>
        <w:t>pleopods</w:t>
      </w:r>
      <w:ins w:author="Bourloutski, Emilie" w:date="2020-03-19T14:50:19Z" w:id="1957964508">
        <w:r w:rsidRPr="759E5E92" w:rsidR="626D67A2">
          <w:rPr>
            <w:sz w:val="22"/>
            <w:szCs w:val="22"/>
          </w:rPr>
          <w:t xml:space="preserve"> and filaments</w:t>
        </w:r>
      </w:ins>
      <w:del w:author="Bourloutski, Emilie" w:date="2020-03-19T14:50:16Z" w:id="2123761172">
        <w:r w:rsidRPr="759E5E92" w:rsidDel="00AE1AE1">
          <w:rPr>
            <w:sz w:val="22"/>
            <w:szCs w:val="22"/>
          </w:rPr>
          <w:delText>, debris</w:delText>
        </w:r>
        <w:r w:rsidRPr="759E5E92" w:rsidDel="00AE1AE1">
          <w:rPr>
            <w:sz w:val="22"/>
            <w:szCs w:val="22"/>
          </w:rPr>
          <w:delText xml:space="preserve"> and residue</w:delText>
        </w:r>
      </w:del>
    </w:p>
    <w:p w:rsidR="00AE7EDB" w:rsidP="00AE1AE1" w:rsidRDefault="00AE7EDB" w14:paraId="0D76D828" w14:textId="77777777">
      <w:pPr>
        <w:pStyle w:val="ListParagraph"/>
        <w:numPr>
          <w:ilvl w:val="0"/>
          <w:numId w:val="9"/>
        </w:numPr>
        <w:rPr>
          <w:sz w:val="22"/>
          <w:szCs w:val="22"/>
        </w:rPr>
      </w:pPr>
      <w:r w:rsidRPr="759E5E92" w:rsidR="00AE7EDB">
        <w:rPr>
          <w:sz w:val="22"/>
          <w:szCs w:val="22"/>
        </w:rPr>
        <w:t>Total weight of dry, cleaned eggs</w:t>
      </w:r>
    </w:p>
    <w:p w:rsidRPr="00AE7EDB" w:rsidR="00AE7EDB" w:rsidP="5BE4CF0E" w:rsidRDefault="00AE7EDB" w14:paraId="015794F9" w14:textId="79212774">
      <w:pPr>
        <w:pStyle w:val="ListParagraph"/>
        <w:numPr>
          <w:ilvl w:val="0"/>
          <w:numId w:val="9"/>
        </w:numPr>
        <w:rPr>
          <w:ins w:author="Bourloutski, Emilie" w:date="2020-03-19T14:54:15.307Z"/>
          <w:sz w:val="22"/>
          <w:szCs w:val="22"/>
        </w:rPr>
        <w:pPrChange w:author="Bourloutski, Emilie" w:date="2020-03-19T14:54:15.327Z">
          <w:pPr>
            <w:pStyle w:val="ListParagraph"/>
          </w:pPr>
        </w:pPrChange>
      </w:pPr>
      <w:ins w:author="Bourloutski, Emilie" w:date="2020-03-19T14:54:15.307Z" w:id="1270208975">
        <w:r w:rsidRPr="5BE4CF0E" w:rsidR="4E087A44">
          <w:rPr>
            <w:sz w:val="22"/>
            <w:szCs w:val="22"/>
          </w:rPr>
          <w:t>Weight of dry, cleaned subsample</w:t>
        </w:r>
        <w:r w:rsidRPr="5BE4CF0E" w:rsidR="4E087A44">
          <w:rPr>
            <w:sz w:val="22"/>
            <w:szCs w:val="22"/>
          </w:rPr>
          <w:t xml:space="preserve"> </w:t>
        </w:r>
      </w:ins>
    </w:p>
    <w:p w:rsidRPr="00AE7EDB" w:rsidR="00AE7EDB" w:rsidP="00AE7EDB" w:rsidRDefault="00AE7EDB" w14:paraId="234F34E0" w14:textId="063D881B">
      <w:pPr>
        <w:pStyle w:val="ListParagraph"/>
        <w:numPr>
          <w:ilvl w:val="0"/>
          <w:numId w:val="9"/>
        </w:numPr>
        <w:rPr>
          <w:sz w:val="22"/>
          <w:szCs w:val="22"/>
        </w:rPr>
      </w:pPr>
      <w:r w:rsidRPr="759E5E92" w:rsidR="00AE7EDB">
        <w:rPr>
          <w:sz w:val="22"/>
          <w:szCs w:val="22"/>
        </w:rPr>
        <w:t>Number of sub-sampled eggs</w:t>
      </w:r>
    </w:p>
    <w:p w:rsidR="0E35134A" w:rsidP="5BE4CF0E" w:rsidRDefault="0E35134A" w14:paraId="797708E4" w14:textId="2555392B">
      <w:pPr>
        <w:pStyle w:val="ListParagraph"/>
        <w:numPr>
          <w:ilvl w:val="0"/>
          <w:numId w:val="9"/>
        </w:numPr>
        <w:rPr>
          <w:sz w:val="22"/>
          <w:szCs w:val="22"/>
        </w:rPr>
      </w:pPr>
      <w:r w:rsidRPr="759E5E92" w:rsidR="0E35134A">
        <w:rPr>
          <w:sz w:val="22"/>
          <w:szCs w:val="22"/>
        </w:rPr>
        <w:t>Egg development stage</w:t>
      </w:r>
    </w:p>
    <w:p w:rsidR="00AE1AE1" w:rsidP="00AE1AE1" w:rsidRDefault="00AE1AE1" w14:paraId="585FFC97" w14:textId="77777777">
      <w:pPr>
        <w:pStyle w:val="ListParagraph"/>
        <w:spacing w:line="360" w:lineRule="auto"/>
        <w:ind w:left="360"/>
      </w:pPr>
    </w:p>
    <w:p w:rsidR="00AE1AE1" w:rsidP="00AE1AE1" w:rsidRDefault="00AE1AE1" w14:paraId="756A0B0A" w14:textId="77777777">
      <w:pPr>
        <w:spacing w:line="360" w:lineRule="auto"/>
      </w:pPr>
      <w:r w:rsidRPr="00AE1AE1">
        <w:rPr>
          <w:b/>
        </w:rPr>
        <w:t>Auxiliary data</w:t>
      </w:r>
      <w:r>
        <w:t xml:space="preserve"> (from field observations):</w:t>
      </w:r>
    </w:p>
    <w:p w:rsidRPr="00121CC8" w:rsidR="00AE1AE1" w:rsidP="00AC2F76" w:rsidRDefault="00530FFE" w14:paraId="003664D7" w14:textId="77777777">
      <w:pPr>
        <w:pStyle w:val="ListParagraph"/>
        <w:numPr>
          <w:ilvl w:val="0"/>
          <w:numId w:val="11"/>
        </w:numPr>
        <w:rPr>
          <w:sz w:val="22"/>
          <w:szCs w:val="22"/>
        </w:rPr>
      </w:pPr>
      <w:r w:rsidRPr="00121CC8">
        <w:rPr>
          <w:sz w:val="22"/>
          <w:szCs w:val="22"/>
        </w:rPr>
        <w:t>Female carapace condition</w:t>
      </w:r>
      <w:r w:rsidRPr="00121CC8" w:rsidR="00AE1AE1">
        <w:rPr>
          <w:sz w:val="22"/>
          <w:szCs w:val="22"/>
        </w:rPr>
        <w:t xml:space="preserve"> (1-5)</w:t>
      </w:r>
    </w:p>
    <w:p w:rsidRPr="00121CC8" w:rsidR="00AE1AE1" w:rsidP="00AC2F76" w:rsidRDefault="00AE1AE1" w14:paraId="41C7364A" w14:textId="77777777">
      <w:pPr>
        <w:pStyle w:val="ListParagraph"/>
        <w:numPr>
          <w:ilvl w:val="0"/>
          <w:numId w:val="11"/>
        </w:numPr>
        <w:rPr>
          <w:sz w:val="22"/>
          <w:szCs w:val="22"/>
        </w:rPr>
      </w:pPr>
      <w:r w:rsidRPr="00121CC8">
        <w:rPr>
          <w:sz w:val="22"/>
          <w:szCs w:val="22"/>
        </w:rPr>
        <w:t>M</w:t>
      </w:r>
      <w:r w:rsidRPr="00121CC8" w:rsidR="00530FFE">
        <w:rPr>
          <w:sz w:val="22"/>
          <w:szCs w:val="22"/>
        </w:rPr>
        <w:t>issing appendages</w:t>
      </w:r>
    </w:p>
    <w:p w:rsidRPr="00121CC8" w:rsidR="00AE1AE1" w:rsidP="00AC2F76" w:rsidRDefault="00AE1AE1" w14:paraId="127A98D7" w14:textId="77777777">
      <w:pPr>
        <w:pStyle w:val="ListParagraph"/>
        <w:numPr>
          <w:ilvl w:val="0"/>
          <w:numId w:val="11"/>
        </w:numPr>
        <w:rPr>
          <w:sz w:val="22"/>
          <w:szCs w:val="22"/>
        </w:rPr>
      </w:pPr>
      <w:r w:rsidRPr="00121CC8">
        <w:rPr>
          <w:sz w:val="22"/>
          <w:szCs w:val="22"/>
        </w:rPr>
        <w:t xml:space="preserve">Total crab </w:t>
      </w:r>
      <w:r w:rsidRPr="00121CC8" w:rsidR="00530FFE">
        <w:rPr>
          <w:sz w:val="22"/>
          <w:szCs w:val="22"/>
        </w:rPr>
        <w:t>wet weight</w:t>
      </w:r>
    </w:p>
    <w:p w:rsidRPr="00121CC8" w:rsidR="00AE1AE1" w:rsidP="00AC2F76" w:rsidRDefault="00AE1AE1" w14:paraId="04463DCF" w14:textId="77777777">
      <w:pPr>
        <w:pStyle w:val="ListParagraph"/>
        <w:numPr>
          <w:ilvl w:val="0"/>
          <w:numId w:val="11"/>
        </w:numPr>
        <w:rPr>
          <w:sz w:val="22"/>
          <w:szCs w:val="22"/>
        </w:rPr>
      </w:pPr>
      <w:r w:rsidRPr="00121CC8">
        <w:rPr>
          <w:sz w:val="22"/>
          <w:szCs w:val="22"/>
        </w:rPr>
        <w:t>C</w:t>
      </w:r>
      <w:r w:rsidRPr="00121CC8" w:rsidR="00530FFE">
        <w:rPr>
          <w:sz w:val="22"/>
          <w:szCs w:val="22"/>
        </w:rPr>
        <w:t>arapace width (CW)</w:t>
      </w:r>
      <w:r w:rsidRPr="00121CC8">
        <w:rPr>
          <w:sz w:val="22"/>
          <w:szCs w:val="22"/>
        </w:rPr>
        <w:t xml:space="preserve"> </w:t>
      </w:r>
    </w:p>
    <w:p w:rsidRPr="00121CC8" w:rsidR="00AE1AE1" w:rsidP="00AC2F76" w:rsidRDefault="00AE1AE1" w14:paraId="15BDEF8A" w14:textId="77777777">
      <w:pPr>
        <w:pStyle w:val="ListParagraph"/>
        <w:numPr>
          <w:ilvl w:val="0"/>
          <w:numId w:val="11"/>
        </w:numPr>
        <w:rPr>
          <w:sz w:val="22"/>
          <w:szCs w:val="22"/>
        </w:rPr>
      </w:pPr>
      <w:r w:rsidRPr="00121CC8">
        <w:rPr>
          <w:sz w:val="22"/>
          <w:szCs w:val="22"/>
        </w:rPr>
        <w:t xml:space="preserve">Qualitative </w:t>
      </w:r>
      <w:r w:rsidRPr="00121CC8" w:rsidR="00530FFE">
        <w:rPr>
          <w:sz w:val="22"/>
          <w:szCs w:val="22"/>
        </w:rPr>
        <w:t xml:space="preserve">egg color </w:t>
      </w:r>
    </w:p>
    <w:p w:rsidRPr="00121CC8" w:rsidR="00F03535" w:rsidP="00F03535" w:rsidRDefault="00AE1AE1" w14:paraId="329B4398" w14:textId="77777777">
      <w:pPr>
        <w:pStyle w:val="ListParagraph"/>
        <w:numPr>
          <w:ilvl w:val="0"/>
          <w:numId w:val="11"/>
        </w:numPr>
        <w:rPr>
          <w:sz w:val="22"/>
          <w:szCs w:val="22"/>
        </w:rPr>
      </w:pPr>
      <w:r w:rsidRPr="00121CC8">
        <w:rPr>
          <w:sz w:val="22"/>
          <w:szCs w:val="22"/>
        </w:rPr>
        <w:t xml:space="preserve">Qualitative assessment of </w:t>
      </w:r>
      <w:r w:rsidRPr="00121CC8" w:rsidR="00530FFE">
        <w:rPr>
          <w:sz w:val="22"/>
          <w:szCs w:val="22"/>
        </w:rPr>
        <w:t xml:space="preserve">eggs remaining (0 = no eggs; 1 = </w:t>
      </w:r>
      <w:r w:rsidRPr="00121CC8">
        <w:rPr>
          <w:sz w:val="22"/>
          <w:szCs w:val="22"/>
        </w:rPr>
        <w:t>1-</w:t>
      </w:r>
      <w:r w:rsidRPr="00121CC8" w:rsidR="00530FFE">
        <w:rPr>
          <w:sz w:val="22"/>
          <w:szCs w:val="22"/>
        </w:rPr>
        <w:t xml:space="preserve">25%, 2 = </w:t>
      </w:r>
      <w:r w:rsidRPr="00121CC8">
        <w:rPr>
          <w:sz w:val="22"/>
          <w:szCs w:val="22"/>
        </w:rPr>
        <w:t>26-</w:t>
      </w:r>
      <w:r w:rsidRPr="00121CC8" w:rsidR="00530FFE">
        <w:rPr>
          <w:sz w:val="22"/>
          <w:szCs w:val="22"/>
        </w:rPr>
        <w:t xml:space="preserve">50%,  3 = </w:t>
      </w:r>
      <w:r w:rsidRPr="00121CC8">
        <w:rPr>
          <w:sz w:val="22"/>
          <w:szCs w:val="22"/>
        </w:rPr>
        <w:t>51-75</w:t>
      </w:r>
      <w:r w:rsidRPr="00121CC8" w:rsidR="00530FFE">
        <w:rPr>
          <w:sz w:val="22"/>
          <w:szCs w:val="22"/>
        </w:rPr>
        <w:t xml:space="preserve">% and 4 = </w:t>
      </w:r>
      <w:r w:rsidRPr="00121CC8">
        <w:rPr>
          <w:sz w:val="22"/>
          <w:szCs w:val="22"/>
        </w:rPr>
        <w:t>76-</w:t>
      </w:r>
      <w:r w:rsidRPr="00121CC8" w:rsidR="00530FFE">
        <w:rPr>
          <w:sz w:val="22"/>
          <w:szCs w:val="22"/>
        </w:rPr>
        <w:t xml:space="preserve">100%).  </w:t>
      </w:r>
    </w:p>
    <w:p w:rsidR="00633988" w:rsidP="00F03535" w:rsidRDefault="00633988" w14:paraId="097CFC7B" w14:textId="77777777"/>
    <w:p w:rsidR="00633988" w:rsidP="00F03535" w:rsidRDefault="00633988" w14:paraId="1AEEC17E" w14:textId="69F530E7"/>
    <w:p w:rsidR="00633988" w:rsidP="00F03535" w:rsidRDefault="00633988" w14:paraId="5481CB33" w14:textId="77777777"/>
    <w:p w:rsidR="00633988" w:rsidP="00F03535" w:rsidRDefault="00633988" w14:paraId="125D47DC" w14:textId="77777777"/>
    <w:p w:rsidR="00633988" w:rsidP="00F03535" w:rsidRDefault="00633988" w14:paraId="1F9A7EB8" w14:textId="77777777"/>
    <w:p w:rsidR="00633988" w:rsidP="00F03535" w:rsidRDefault="00633988" w14:paraId="04FC0A60" w14:textId="77777777"/>
    <w:p w:rsidR="00F03535" w:rsidP="00F03535" w:rsidRDefault="00633988" w14:paraId="5426BAD3" w14:textId="77777777">
      <w:pPr>
        <w:rPr>
          <w:b/>
        </w:rPr>
      </w:pPr>
      <w:r w:rsidRPr="00633988">
        <w:rPr>
          <w:b/>
        </w:rPr>
        <w:t>References:</w:t>
      </w:r>
    </w:p>
    <w:p w:rsidRPr="008B30CC" w:rsidR="00633988" w:rsidP="00F03535" w:rsidRDefault="00633988" w14:paraId="6CDA0219" w14:textId="77777777">
      <w:pPr>
        <w:rPr>
          <w:b/>
          <w:sz w:val="22"/>
          <w:szCs w:val="22"/>
        </w:rPr>
      </w:pPr>
    </w:p>
    <w:p w:rsidRPr="008B30CC" w:rsidR="00F71F32" w:rsidP="008B30CC" w:rsidRDefault="008B30CC" w14:paraId="028F63EF" w14:textId="77777777">
      <w:pPr>
        <w:pStyle w:val="NoSpacing"/>
        <w:rPr>
          <w:sz w:val="22"/>
          <w:szCs w:val="22"/>
          <w:lang w:val="en-CA" w:eastAsia="en-CA"/>
        </w:rPr>
      </w:pPr>
      <w:r w:rsidRPr="008B30CC">
        <w:rPr>
          <w:sz w:val="22"/>
          <w:szCs w:val="22"/>
          <w:lang w:val="en-CA" w:eastAsia="en-CA"/>
        </w:rPr>
        <w:t>Moriyasu</w:t>
      </w:r>
      <w:r>
        <w:rPr>
          <w:sz w:val="22"/>
          <w:szCs w:val="22"/>
          <w:lang w:val="en-CA" w:eastAsia="en-CA"/>
        </w:rPr>
        <w:t xml:space="preserve">, </w:t>
      </w:r>
      <w:r w:rsidRPr="008B30CC">
        <w:rPr>
          <w:sz w:val="22"/>
          <w:szCs w:val="22"/>
          <w:lang w:val="en-CA" w:eastAsia="en-CA"/>
        </w:rPr>
        <w:t>M</w:t>
      </w:r>
      <w:r>
        <w:rPr>
          <w:sz w:val="22"/>
          <w:szCs w:val="22"/>
          <w:lang w:val="en-CA" w:eastAsia="en-CA"/>
        </w:rPr>
        <w:t xml:space="preserve">. &amp; </w:t>
      </w:r>
      <w:r w:rsidRPr="008B30CC">
        <w:rPr>
          <w:sz w:val="22"/>
          <w:szCs w:val="22"/>
          <w:lang w:val="en-CA" w:eastAsia="en-CA"/>
        </w:rPr>
        <w:t xml:space="preserve"> </w:t>
      </w:r>
      <w:proofErr w:type="spellStart"/>
      <w:r w:rsidRPr="008B30CC">
        <w:rPr>
          <w:sz w:val="22"/>
          <w:szCs w:val="22"/>
          <w:lang w:val="en-CA" w:eastAsia="en-CA"/>
        </w:rPr>
        <w:t>Lanteigne</w:t>
      </w:r>
      <w:proofErr w:type="spellEnd"/>
      <w:r>
        <w:rPr>
          <w:sz w:val="22"/>
          <w:szCs w:val="22"/>
          <w:lang w:val="en-CA" w:eastAsia="en-CA"/>
        </w:rPr>
        <w:t xml:space="preserve">, </w:t>
      </w:r>
      <w:r w:rsidRPr="008B30CC">
        <w:rPr>
          <w:sz w:val="22"/>
          <w:szCs w:val="22"/>
          <w:lang w:val="en-CA" w:eastAsia="en-CA"/>
        </w:rPr>
        <w:t>C</w:t>
      </w:r>
      <w:r>
        <w:rPr>
          <w:sz w:val="22"/>
          <w:szCs w:val="22"/>
          <w:lang w:val="en-CA" w:eastAsia="en-CA"/>
        </w:rPr>
        <w:t>.</w:t>
      </w:r>
      <w:r w:rsidRPr="008B30CC">
        <w:rPr>
          <w:sz w:val="22"/>
          <w:szCs w:val="22"/>
          <w:lang w:val="en-CA" w:eastAsia="en-CA"/>
        </w:rPr>
        <w:t xml:space="preserve"> 1998</w:t>
      </w:r>
      <w:r>
        <w:rPr>
          <w:sz w:val="22"/>
          <w:szCs w:val="22"/>
          <w:lang w:val="en-CA" w:eastAsia="en-CA"/>
        </w:rPr>
        <w:t xml:space="preserve">. </w:t>
      </w:r>
      <w:r w:rsidRPr="008B30CC" w:rsidR="00F71F32">
        <w:rPr>
          <w:sz w:val="22"/>
          <w:szCs w:val="22"/>
          <w:lang w:val="en-CA" w:eastAsia="en-CA"/>
        </w:rPr>
        <w:t>Embryo development and reproductive cycle in</w:t>
      </w:r>
    </w:p>
    <w:p w:rsidRPr="008B30CC" w:rsidR="00633988" w:rsidP="008B30CC" w:rsidRDefault="00F71F32" w14:paraId="51F97C33" w14:textId="77777777">
      <w:pPr>
        <w:pStyle w:val="NoSpacing"/>
        <w:rPr>
          <w:sz w:val="22"/>
          <w:szCs w:val="22"/>
          <w:lang w:val="en-CA" w:eastAsia="en-CA"/>
        </w:rPr>
      </w:pPr>
      <w:r w:rsidRPr="008B30CC">
        <w:rPr>
          <w:sz w:val="22"/>
          <w:szCs w:val="22"/>
          <w:lang w:val="en-CA" w:eastAsia="en-CA"/>
        </w:rPr>
        <w:t xml:space="preserve">the snow crab, </w:t>
      </w:r>
      <w:proofErr w:type="spellStart"/>
      <w:r w:rsidRPr="008B30CC">
        <w:rPr>
          <w:i/>
          <w:iCs/>
          <w:sz w:val="22"/>
          <w:szCs w:val="22"/>
          <w:lang w:val="en-CA" w:eastAsia="en-CA"/>
        </w:rPr>
        <w:t>Chionoecetes</w:t>
      </w:r>
      <w:proofErr w:type="spellEnd"/>
      <w:r w:rsidRPr="008B30CC">
        <w:rPr>
          <w:i/>
          <w:iCs/>
          <w:sz w:val="22"/>
          <w:szCs w:val="22"/>
          <w:lang w:val="en-CA" w:eastAsia="en-CA"/>
        </w:rPr>
        <w:t xml:space="preserve"> </w:t>
      </w:r>
      <w:proofErr w:type="spellStart"/>
      <w:r w:rsidRPr="008B30CC">
        <w:rPr>
          <w:i/>
          <w:iCs/>
          <w:sz w:val="22"/>
          <w:szCs w:val="22"/>
          <w:lang w:val="en-CA" w:eastAsia="en-CA"/>
        </w:rPr>
        <w:t>opilio</w:t>
      </w:r>
      <w:proofErr w:type="spellEnd"/>
      <w:r w:rsidRPr="008B30CC">
        <w:rPr>
          <w:i/>
          <w:iCs/>
          <w:sz w:val="22"/>
          <w:szCs w:val="22"/>
          <w:lang w:val="en-CA" w:eastAsia="en-CA"/>
        </w:rPr>
        <w:t xml:space="preserve"> </w:t>
      </w:r>
      <w:r w:rsidRPr="008B30CC">
        <w:rPr>
          <w:sz w:val="22"/>
          <w:szCs w:val="22"/>
          <w:lang w:val="en-CA" w:eastAsia="en-CA"/>
        </w:rPr>
        <w:t>(</w:t>
      </w:r>
      <w:proofErr w:type="spellStart"/>
      <w:r w:rsidRPr="008B30CC">
        <w:rPr>
          <w:sz w:val="22"/>
          <w:szCs w:val="22"/>
          <w:lang w:val="en-CA" w:eastAsia="en-CA"/>
        </w:rPr>
        <w:t>Crustacea:Majidae</w:t>
      </w:r>
      <w:proofErr w:type="spellEnd"/>
      <w:r w:rsidRPr="008B30CC">
        <w:rPr>
          <w:sz w:val="22"/>
          <w:szCs w:val="22"/>
          <w:lang w:val="en-CA" w:eastAsia="en-CA"/>
        </w:rPr>
        <w:t>), in the southern Gulf of St. Lawrence,</w:t>
      </w:r>
      <w:r w:rsidR="008B30CC">
        <w:rPr>
          <w:sz w:val="22"/>
          <w:szCs w:val="22"/>
          <w:lang w:val="en-CA" w:eastAsia="en-CA"/>
        </w:rPr>
        <w:t xml:space="preserve"> </w:t>
      </w:r>
      <w:r w:rsidRPr="008B30CC">
        <w:rPr>
          <w:sz w:val="22"/>
          <w:szCs w:val="22"/>
          <w:lang w:val="en-CA" w:eastAsia="en-CA"/>
        </w:rPr>
        <w:t>Canada</w:t>
      </w:r>
      <w:r w:rsidRPr="008B30CC" w:rsidR="008B30CC">
        <w:rPr>
          <w:sz w:val="22"/>
          <w:szCs w:val="22"/>
          <w:lang w:val="en-CA" w:eastAsia="en-CA"/>
        </w:rPr>
        <w:t xml:space="preserve"> Can. J. Zool. 76: 2040–2048</w:t>
      </w:r>
      <w:r w:rsidR="008B30CC">
        <w:rPr>
          <w:sz w:val="22"/>
          <w:szCs w:val="22"/>
          <w:lang w:val="en-CA" w:eastAsia="en-CA"/>
        </w:rPr>
        <w:t>.</w:t>
      </w:r>
    </w:p>
    <w:p w:rsidR="00306B1E" w:rsidRDefault="00306B1E" w14:paraId="41EB4A39" w14:textId="77777777">
      <w:pPr>
        <w:rPr>
          <w:sz w:val="22"/>
          <w:szCs w:val="22"/>
          <w:lang w:val="en-CA" w:eastAsia="en-CA"/>
        </w:rPr>
        <w:sectPr w:rsidR="00306B1E">
          <w:pgSz w:w="12240" w:h="15840" w:orient="portrait"/>
          <w:pgMar w:top="1440" w:right="1800" w:bottom="1440" w:left="1800" w:header="720" w:footer="720" w:gutter="0"/>
          <w:cols w:space="720"/>
          <w:docGrid w:linePitch="360"/>
        </w:sectPr>
      </w:pPr>
      <w:r>
        <w:rPr>
          <w:sz w:val="22"/>
          <w:szCs w:val="22"/>
          <w:lang w:val="en-CA" w:eastAsia="en-CA"/>
        </w:rPr>
        <w:br w:type="page"/>
      </w:r>
    </w:p>
    <w:p w:rsidR="00306B1E" w:rsidRDefault="00306B1E" w14:paraId="6B1E8918" w14:textId="0C2D538F">
      <w:pPr>
        <w:rPr>
          <w:sz w:val="22"/>
          <w:szCs w:val="22"/>
          <w:lang w:val="en-CA" w:eastAsia="en-CA"/>
        </w:rPr>
      </w:pPr>
    </w:p>
    <w:p w:rsidRPr="008B30CC" w:rsidR="008B30CC" w:rsidP="007A218C" w:rsidRDefault="007A218C" w14:paraId="04549C7C" w14:textId="79A8A5B9">
      <w:pPr>
        <w:pStyle w:val="NoSpacing"/>
        <w:rPr>
          <w:sz w:val="22"/>
          <w:szCs w:val="22"/>
          <w:lang w:val="en-CA" w:eastAsia="en-CA"/>
        </w:rPr>
      </w:pPr>
      <w:r>
        <w:rPr>
          <w:noProof/>
          <w:sz w:val="22"/>
          <w:szCs w:val="22"/>
          <w:lang w:val="en-CA" w:eastAsia="en-CA"/>
        </w:rPr>
        <w:t xml:space="preserve"> </w:t>
      </w:r>
      <w:r w:rsidRPr="0078483F" w:rsidR="0078483F">
        <w:rPr>
          <w:noProof/>
          <w:sz w:val="22"/>
          <w:szCs w:val="22"/>
          <w:lang w:val="en-CA" w:eastAsia="en-CA"/>
        </w:rPr>
        <w:drawing>
          <wp:inline distT="0" distB="0" distL="0" distR="0" wp14:anchorId="50E20BF3" wp14:editId="5E5DB431">
            <wp:extent cx="4764024" cy="3575304"/>
            <wp:effectExtent l="3810" t="0" r="2540" b="2540"/>
            <wp:docPr id="19" name="Picture 19" descr="U:\DFO-MPO\comptage d'oeufs\2019\fume h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FO-MPO\comptage d'oeufs\2019\fume hood.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Pr>
          <w:noProof/>
          <w:sz w:val="22"/>
          <w:szCs w:val="22"/>
          <w:lang w:val="en-CA" w:eastAsia="en-CA"/>
        </w:rPr>
        <w:t xml:space="preserve">         </w:t>
      </w:r>
      <w:r w:rsidRPr="00306B1E" w:rsidR="00306B1E">
        <w:rPr>
          <w:noProof/>
          <w:sz w:val="22"/>
          <w:szCs w:val="22"/>
          <w:lang w:val="en-CA" w:eastAsia="en-CA"/>
        </w:rPr>
        <w:drawing>
          <wp:inline distT="0" distB="0" distL="0" distR="0" wp14:anchorId="3BF8944F" wp14:editId="5A3251B8">
            <wp:extent cx="4764024" cy="3575304"/>
            <wp:effectExtent l="3810" t="0" r="2540" b="2540"/>
            <wp:docPr id="2" name="Picture 2" descr="U:\DFO-MPO\comptage d'oeufs\2019\abdomens in fume h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FO-MPO\comptage d'oeufs\2019\abdomens in fume hood.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rsidR="008B30CC" w:rsidP="008B30CC" w:rsidRDefault="008B30CC" w14:paraId="0D7E4306" w14:textId="2FA72871">
      <w:pPr>
        <w:pStyle w:val="NoSpacing"/>
        <w:rPr>
          <w:sz w:val="22"/>
          <w:szCs w:val="22"/>
        </w:rPr>
      </w:pPr>
    </w:p>
    <w:p w:rsidR="0078483F" w:rsidP="008B30CC" w:rsidRDefault="007A218C" w14:paraId="0E5518F8" w14:textId="132C8EFA">
      <w:pPr>
        <w:pStyle w:val="NoSpacing"/>
        <w:rPr>
          <w:sz w:val="22"/>
          <w:szCs w:val="22"/>
        </w:rPr>
      </w:pPr>
      <w:r>
        <w:rPr>
          <w:sz w:val="22"/>
          <w:szCs w:val="22"/>
        </w:rPr>
        <w:t xml:space="preserve">Figure 1. </w:t>
      </w:r>
      <w:r w:rsidR="0078483F">
        <w:rPr>
          <w:sz w:val="22"/>
          <w:szCs w:val="22"/>
        </w:rPr>
        <w:t>Blue sample container, e</w:t>
      </w:r>
      <w:r>
        <w:rPr>
          <w:sz w:val="22"/>
          <w:szCs w:val="22"/>
        </w:rPr>
        <w:t xml:space="preserve">gg bags in funnel (to recuperate </w:t>
      </w:r>
      <w:r w:rsidR="0078483F">
        <w:rPr>
          <w:sz w:val="22"/>
          <w:szCs w:val="22"/>
        </w:rPr>
        <w:t xml:space="preserve">      Figure 2. Blot-drying of egg masses</w:t>
      </w:r>
      <w:r w:rsidR="007A35B5">
        <w:rPr>
          <w:sz w:val="22"/>
          <w:szCs w:val="22"/>
        </w:rPr>
        <w:t>.</w:t>
      </w:r>
    </w:p>
    <w:p w:rsidR="00306B1E" w:rsidP="008B30CC" w:rsidRDefault="007A218C" w14:paraId="3AC74F3E" w14:textId="7461618A">
      <w:pPr>
        <w:pStyle w:val="NoSpacing"/>
        <w:rPr>
          <w:sz w:val="22"/>
          <w:szCs w:val="22"/>
        </w:rPr>
      </w:pPr>
      <w:r>
        <w:rPr>
          <w:sz w:val="22"/>
          <w:szCs w:val="22"/>
        </w:rPr>
        <w:t>formalin)</w:t>
      </w:r>
      <w:r w:rsidR="0078483F">
        <w:rPr>
          <w:sz w:val="22"/>
          <w:szCs w:val="22"/>
        </w:rPr>
        <w:t xml:space="preserve"> and individual egg sample bag on absorbent paper.</w:t>
      </w:r>
      <w:r w:rsidR="00306B1E">
        <w:rPr>
          <w:sz w:val="22"/>
          <w:szCs w:val="22"/>
        </w:rPr>
        <w:tab/>
      </w:r>
      <w:r w:rsidR="00306B1E">
        <w:rPr>
          <w:sz w:val="22"/>
          <w:szCs w:val="22"/>
        </w:rPr>
        <w:tab/>
      </w:r>
      <w:r w:rsidR="00312093">
        <w:rPr>
          <w:sz w:val="22"/>
          <w:szCs w:val="22"/>
        </w:rPr>
        <w:t xml:space="preserve">        </w:t>
      </w:r>
    </w:p>
    <w:p w:rsidR="00306B1E" w:rsidP="008B30CC" w:rsidRDefault="00306B1E" w14:paraId="586CF0E6" w14:textId="56E7E2F1">
      <w:pPr>
        <w:pStyle w:val="NoSpacing"/>
        <w:rPr>
          <w:sz w:val="22"/>
          <w:szCs w:val="22"/>
        </w:rPr>
      </w:pPr>
    </w:p>
    <w:p w:rsidR="0078483F" w:rsidP="0078483F" w:rsidRDefault="0078483F" w14:paraId="7983A67E" w14:textId="5B24AF54">
      <w:pPr>
        <w:pStyle w:val="NoSpacing"/>
        <w:rPr>
          <w:noProof/>
          <w:sz w:val="22"/>
          <w:szCs w:val="22"/>
          <w:lang w:val="en-CA" w:eastAsia="en-CA"/>
        </w:rPr>
      </w:pPr>
      <w:r>
        <w:rPr>
          <w:noProof/>
          <w:sz w:val="22"/>
          <w:szCs w:val="22"/>
          <w:lang w:val="en-CA" w:eastAsia="en-CA"/>
        </w:rPr>
        <mc:AlternateContent>
          <mc:Choice Requires="wps">
            <w:drawing>
              <wp:anchor distT="0" distB="0" distL="114300" distR="114300" simplePos="0" relativeHeight="251666432" behindDoc="0" locked="0" layoutInCell="1" allowOverlap="1" wp14:anchorId="2967114B" wp14:editId="61D5E413">
                <wp:simplePos x="0" y="0"/>
                <wp:positionH relativeFrom="column">
                  <wp:posOffset>5743575</wp:posOffset>
                </wp:positionH>
                <wp:positionV relativeFrom="paragraph">
                  <wp:posOffset>2963545</wp:posOffset>
                </wp:positionV>
                <wp:extent cx="361950" cy="381000"/>
                <wp:effectExtent l="0" t="0" r="19050" b="19050"/>
                <wp:wrapNone/>
                <wp:docPr id="17" name="Oval 17"/>
                <wp:cNvGraphicFramePr/>
                <a:graphic xmlns:a="http://schemas.openxmlformats.org/drawingml/2006/main">
                  <a:graphicData uri="http://schemas.microsoft.com/office/word/2010/wordprocessingShape">
                    <wps:wsp>
                      <wps:cNvSpPr/>
                      <wps:spPr>
                        <a:xfrm>
                          <a:off x="0" y="0"/>
                          <a:ext cx="361950" cy="381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2C2B9E95">
              <v:oval id="Oval 17" style="position:absolute;margin-left:452.25pt;margin-top:233.35pt;width:28.5pt;height:30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1f4d78 [1604]" strokeweight="1pt" w14:anchorId="653D0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">
                <v:stroke joinstyle="miter"/>
              </v:oval>
            </w:pict>
          </mc:Fallback>
        </mc:AlternateContent>
      </w:r>
      <w:r w:rsidR="00312093">
        <w:rPr>
          <w:noProof/>
          <w:sz w:val="22"/>
          <w:szCs w:val="22"/>
          <w:lang w:val="en-CA" w:eastAsia="en-CA"/>
        </w:rPr>
        <w:t xml:space="preserve"> </w:t>
      </w:r>
      <w:r w:rsidRPr="0078483F">
        <w:rPr>
          <w:noProof/>
          <w:sz w:val="22"/>
          <w:szCs w:val="22"/>
          <w:lang w:val="en-CA" w:eastAsia="en-CA"/>
        </w:rPr>
        <w:drawing>
          <wp:inline distT="0" distB="0" distL="0" distR="0" wp14:anchorId="17E1035D" wp14:editId="54CB5FC8">
            <wp:extent cx="4764024" cy="3575304"/>
            <wp:effectExtent l="3810" t="0" r="2540" b="2540"/>
            <wp:docPr id="11" name="Picture 11" descr="U:\DFO-MPO\comptage d'oeufs\2019\Bouins Fri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DFO-MPO\comptage d'oeufs\2019\Bouins Friday.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00312093">
        <w:rPr>
          <w:noProof/>
          <w:sz w:val="22"/>
          <w:szCs w:val="22"/>
          <w:lang w:val="en-CA" w:eastAsia="en-CA"/>
        </w:rPr>
        <w:t xml:space="preserve">                </w:t>
      </w:r>
      <w:r w:rsidRPr="0078483F">
        <w:rPr>
          <w:noProof/>
          <w:sz w:val="22"/>
          <w:szCs w:val="22"/>
          <w:lang w:val="en-CA" w:eastAsia="en-CA"/>
        </w:rPr>
        <w:drawing>
          <wp:inline distT="0" distB="0" distL="0" distR="0" wp14:anchorId="500FD90D" wp14:editId="0B06A753">
            <wp:extent cx="4764024" cy="3575304"/>
            <wp:effectExtent l="3810" t="0" r="2540" b="2540"/>
            <wp:docPr id="16" name="Picture 16" descr="U:\DFO-MPO\comptage d'oeufs\2019\bouins frid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DFO-MPO\comptage d'oeufs\2019\bouins friday 1.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2476" b="12417"/>
                    <a:stretch/>
                  </pic:blipFill>
                  <pic:spPr bwMode="auto">
                    <a:xfrm rot="5400000">
                      <a:off x="0" y="0"/>
                      <a:ext cx="4764024" cy="3575304"/>
                    </a:xfrm>
                    <a:prstGeom prst="rect">
                      <a:avLst/>
                    </a:prstGeom>
                    <a:noFill/>
                    <a:ln>
                      <a:noFill/>
                    </a:ln>
                    <a:extLst>
                      <a:ext uri="{53640926-AAD7-44D8-BBD7-CCE9431645EC}">
                        <a14:shadowObscured xmlns:a14="http://schemas.microsoft.com/office/drawing/2010/main"/>
                      </a:ext>
                    </a:extLst>
                  </pic:spPr>
                </pic:pic>
              </a:graphicData>
            </a:graphic>
          </wp:inline>
        </w:drawing>
      </w:r>
    </w:p>
    <w:p w:rsidR="00306B1E" w:rsidP="0078483F" w:rsidRDefault="00306B1E" w14:paraId="771A4A4B" w14:textId="71D91087">
      <w:pPr>
        <w:pStyle w:val="NoSpacing"/>
        <w:rPr>
          <w:sz w:val="22"/>
          <w:szCs w:val="22"/>
        </w:rPr>
      </w:pPr>
    </w:p>
    <w:p w:rsidR="0078483F" w:rsidP="008B30CC" w:rsidRDefault="00312093" w14:paraId="5DB91BBE" w14:textId="007F4301">
      <w:pPr>
        <w:pStyle w:val="NoSpacing"/>
        <w:rPr>
          <w:sz w:val="22"/>
          <w:szCs w:val="22"/>
        </w:rPr>
      </w:pPr>
      <w:r>
        <w:rPr>
          <w:sz w:val="22"/>
          <w:szCs w:val="22"/>
        </w:rPr>
        <w:t>Figure 3.</w:t>
      </w:r>
      <w:r w:rsidR="00306B1E">
        <w:rPr>
          <w:sz w:val="22"/>
          <w:szCs w:val="22"/>
        </w:rPr>
        <w:t xml:space="preserve"> </w:t>
      </w:r>
      <w:r w:rsidR="0078483F">
        <w:rPr>
          <w:sz w:val="22"/>
          <w:szCs w:val="22"/>
        </w:rPr>
        <w:t>Extraction of s</w:t>
      </w:r>
      <w:r w:rsidR="00306B1E">
        <w:rPr>
          <w:sz w:val="22"/>
          <w:szCs w:val="22"/>
        </w:rPr>
        <w:t>ub-sample</w:t>
      </w:r>
      <w:r w:rsidR="0078483F">
        <w:rPr>
          <w:sz w:val="22"/>
          <w:szCs w:val="22"/>
        </w:rPr>
        <w:t xml:space="preserve"> (~10 eggs) from center of </w:t>
      </w:r>
      <w:r w:rsidR="0078483F">
        <w:rPr>
          <w:sz w:val="22"/>
          <w:szCs w:val="22"/>
        </w:rPr>
        <w:tab/>
      </w:r>
      <w:r w:rsidR="0078483F">
        <w:rPr>
          <w:sz w:val="22"/>
          <w:szCs w:val="22"/>
        </w:rPr>
        <w:tab/>
      </w:r>
      <w:r w:rsidR="0078483F">
        <w:rPr>
          <w:sz w:val="22"/>
          <w:szCs w:val="22"/>
        </w:rPr>
        <w:t xml:space="preserve">  Figure 4. Sub-sample of eggs (circled) in 4% </w:t>
      </w:r>
      <w:proofErr w:type="spellStart"/>
      <w:r w:rsidR="0078483F">
        <w:rPr>
          <w:sz w:val="22"/>
          <w:szCs w:val="22"/>
        </w:rPr>
        <w:t>Bouin’s</w:t>
      </w:r>
      <w:proofErr w:type="spellEnd"/>
      <w:r w:rsidR="0078483F">
        <w:rPr>
          <w:sz w:val="22"/>
          <w:szCs w:val="22"/>
        </w:rPr>
        <w:t xml:space="preserve"> solution</w:t>
      </w:r>
    </w:p>
    <w:p w:rsidR="00306B1E" w:rsidP="008B30CC" w:rsidRDefault="0078483F" w14:paraId="40363A4D" w14:textId="51DDC69C">
      <w:pPr>
        <w:pStyle w:val="NoSpacing"/>
        <w:rPr>
          <w:sz w:val="22"/>
          <w:szCs w:val="22"/>
        </w:rPr>
      </w:pPr>
      <w:r>
        <w:rPr>
          <w:sz w:val="22"/>
          <w:szCs w:val="22"/>
        </w:rPr>
        <w:t>egg mass for embryonic stage determination</w:t>
      </w:r>
      <w:r w:rsidR="007A35B5">
        <w:rPr>
          <w:sz w:val="22"/>
          <w:szCs w:val="22"/>
        </w:rPr>
        <w:t>.</w:t>
      </w:r>
      <w:r w:rsidR="00306B1E">
        <w:rPr>
          <w:sz w:val="22"/>
          <w:szCs w:val="22"/>
        </w:rPr>
        <w:t xml:space="preserve"> </w:t>
      </w:r>
      <w:r w:rsidR="00312093">
        <w:rPr>
          <w:sz w:val="22"/>
          <w:szCs w:val="22"/>
        </w:rPr>
        <w:tab/>
      </w:r>
      <w:r w:rsidR="00312093">
        <w:rPr>
          <w:sz w:val="22"/>
          <w:szCs w:val="22"/>
        </w:rPr>
        <w:t xml:space="preserve"> </w:t>
      </w:r>
      <w:r>
        <w:rPr>
          <w:sz w:val="22"/>
          <w:szCs w:val="22"/>
        </w:rPr>
        <w:tab/>
      </w:r>
      <w:r>
        <w:rPr>
          <w:sz w:val="22"/>
          <w:szCs w:val="22"/>
        </w:rPr>
        <w:tab/>
      </w:r>
      <w:r>
        <w:rPr>
          <w:sz w:val="22"/>
          <w:szCs w:val="22"/>
        </w:rPr>
        <w:tab/>
      </w:r>
      <w:r>
        <w:rPr>
          <w:sz w:val="22"/>
          <w:szCs w:val="22"/>
        </w:rPr>
        <w:t xml:space="preserve">  for embryonic stage determination</w:t>
      </w:r>
      <w:r w:rsidR="007A35B5">
        <w:rPr>
          <w:sz w:val="22"/>
          <w:szCs w:val="22"/>
        </w:rPr>
        <w:t>.</w:t>
      </w:r>
    </w:p>
    <w:p w:rsidR="00306B1E" w:rsidP="008B30CC" w:rsidRDefault="00306B1E" w14:paraId="48B29A2B" w14:textId="06D144F5">
      <w:pPr>
        <w:pStyle w:val="NoSpacing"/>
        <w:rPr>
          <w:sz w:val="22"/>
          <w:szCs w:val="22"/>
        </w:rPr>
      </w:pPr>
    </w:p>
    <w:p w:rsidR="00306B1E" w:rsidP="005B6976" w:rsidRDefault="00306B1E" w14:paraId="254F1C9C" w14:textId="509416AB">
      <w:pPr>
        <w:pStyle w:val="NoSpacing"/>
        <w:rPr>
          <w:sz w:val="22"/>
          <w:szCs w:val="22"/>
        </w:rPr>
      </w:pPr>
      <w:r w:rsidRPr="00306B1E">
        <w:rPr>
          <w:noProof/>
          <w:sz w:val="22"/>
          <w:szCs w:val="22"/>
          <w:lang w:val="en-CA" w:eastAsia="en-CA"/>
        </w:rPr>
        <w:drawing>
          <wp:inline distT="0" distB="0" distL="0" distR="0" wp14:anchorId="7B2FD574" wp14:editId="46B30FC6">
            <wp:extent cx="4764024" cy="3575304"/>
            <wp:effectExtent l="3810" t="0" r="2540" b="2540"/>
            <wp:docPr id="4" name="Picture 4" descr="U:\DFO-MPO\comptage d'oeufs\2019\abdomen he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DFO-MPO\comptage d'oeufs\2019\abdomen heigh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Pr="005B6976" w:rsidR="005B6976">
        <w:rPr>
          <w:snapToGrid w:val="0"/>
          <w:color w:val="000000"/>
          <w:w w:val="0"/>
          <w:sz w:val="0"/>
          <w:szCs w:val="0"/>
          <w:u w:color="000000"/>
          <w:bdr w:val="none" w:color="000000" w:sz="0" w:space="0"/>
          <w:shd w:val="clear" w:color="000000" w:fill="000000"/>
          <w:lang w:val="x-none" w:eastAsia="x-none" w:bidi="x-none"/>
        </w:rPr>
        <w:t xml:space="preserve"> </w:t>
      </w:r>
      <w:r w:rsidR="005B6976">
        <w:rPr>
          <w:noProof/>
          <w:sz w:val="22"/>
          <w:szCs w:val="22"/>
          <w:lang w:val="en-CA" w:eastAsia="en-CA"/>
        </w:rPr>
        <w:t xml:space="preserve">                  </w:t>
      </w:r>
      <w:r w:rsidRPr="005B6976" w:rsidR="005B6976">
        <w:rPr>
          <w:noProof/>
          <w:sz w:val="22"/>
          <w:szCs w:val="22"/>
          <w:lang w:val="en-CA" w:eastAsia="en-CA"/>
        </w:rPr>
        <w:drawing>
          <wp:inline distT="0" distB="0" distL="0" distR="0" wp14:anchorId="17D35948" wp14:editId="23CB3B6A">
            <wp:extent cx="4764024" cy="3575304"/>
            <wp:effectExtent l="3810" t="0" r="2540" b="2540"/>
            <wp:docPr id="5" name="Picture 5" descr="U:\DFO-MPO\comptage d'oeufs\2019\abdomen wid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FO-MPO\comptage d'oeufs\2019\abdomen widt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rsidR="00D343F7" w:rsidP="008B30CC" w:rsidRDefault="00D343F7" w14:paraId="3C85F3DB" w14:textId="77777777">
      <w:pPr>
        <w:pStyle w:val="NoSpacing"/>
        <w:rPr>
          <w:sz w:val="22"/>
          <w:szCs w:val="22"/>
        </w:rPr>
      </w:pPr>
    </w:p>
    <w:p w:rsidR="00306B1E" w:rsidP="008B30CC" w:rsidRDefault="007A218C" w14:paraId="59E314DD" w14:textId="166761EB">
      <w:pPr>
        <w:pStyle w:val="NoSpacing"/>
        <w:rPr>
          <w:sz w:val="22"/>
          <w:szCs w:val="22"/>
        </w:rPr>
      </w:pPr>
      <w:r>
        <w:rPr>
          <w:sz w:val="22"/>
          <w:szCs w:val="22"/>
        </w:rPr>
        <w:t>Figure 5</w:t>
      </w:r>
      <w:r w:rsidR="00306B1E">
        <w:rPr>
          <w:sz w:val="22"/>
          <w:szCs w:val="22"/>
        </w:rPr>
        <w:t>: Abdomen height measurement with Vernier caliper</w:t>
      </w:r>
      <w:r w:rsidR="007A35B5">
        <w:rPr>
          <w:sz w:val="22"/>
          <w:szCs w:val="22"/>
        </w:rPr>
        <w:t>.</w:t>
      </w:r>
      <w:r>
        <w:rPr>
          <w:sz w:val="22"/>
          <w:szCs w:val="22"/>
        </w:rPr>
        <w:tab/>
      </w:r>
      <w:r>
        <w:rPr>
          <w:sz w:val="22"/>
          <w:szCs w:val="22"/>
        </w:rPr>
        <w:tab/>
      </w:r>
      <w:r w:rsidR="00D343F7">
        <w:rPr>
          <w:sz w:val="22"/>
          <w:szCs w:val="22"/>
        </w:rPr>
        <w:t xml:space="preserve">   </w:t>
      </w:r>
      <w:r>
        <w:rPr>
          <w:sz w:val="22"/>
          <w:szCs w:val="22"/>
        </w:rPr>
        <w:t>Figure 6</w:t>
      </w:r>
      <w:r w:rsidR="005B6976">
        <w:rPr>
          <w:sz w:val="22"/>
          <w:szCs w:val="22"/>
        </w:rPr>
        <w:t>: Abdomen width measurement</w:t>
      </w:r>
      <w:r w:rsidR="007A35B5">
        <w:rPr>
          <w:sz w:val="22"/>
          <w:szCs w:val="22"/>
        </w:rPr>
        <w:t>.</w:t>
      </w:r>
    </w:p>
    <w:p w:rsidR="005B6976" w:rsidP="00312093" w:rsidRDefault="005B6976" w14:paraId="55CB3065" w14:textId="69A39558">
      <w:pPr>
        <w:rPr>
          <w:sz w:val="22"/>
          <w:szCs w:val="22"/>
        </w:rPr>
      </w:pPr>
    </w:p>
    <w:p w:rsidR="005B6976" w:rsidP="008B30CC" w:rsidRDefault="005B6976" w14:paraId="4D4A30F2" w14:textId="77777777">
      <w:pPr>
        <w:pStyle w:val="NoSpacing"/>
        <w:rPr>
          <w:sz w:val="22"/>
          <w:szCs w:val="22"/>
        </w:rPr>
      </w:pPr>
    </w:p>
    <w:p w:rsidR="005B6976" w:rsidP="008B30CC" w:rsidRDefault="005B6976" w14:paraId="0FBCC206" w14:textId="41FCB1CC">
      <w:pPr>
        <w:pStyle w:val="NoSpacing"/>
        <w:rPr>
          <w:sz w:val="22"/>
          <w:szCs w:val="22"/>
        </w:rPr>
      </w:pPr>
    </w:p>
    <w:p w:rsidR="005B6976" w:rsidP="008B30CC" w:rsidRDefault="0083771B" w14:paraId="6923BB3A" w14:textId="2BAD4E47">
      <w:pPr>
        <w:pStyle w:val="NoSpacing"/>
        <w:rPr>
          <w:sz w:val="22"/>
          <w:szCs w:val="22"/>
        </w:rPr>
      </w:pPr>
      <w:r>
        <w:rPr>
          <w:noProof/>
          <w:sz w:val="22"/>
          <w:szCs w:val="22"/>
          <w:lang w:val="en-CA" w:eastAsia="en-CA"/>
        </w:rPr>
        <mc:AlternateContent>
          <mc:Choice Requires="wps">
            <w:drawing>
              <wp:anchor distT="0" distB="0" distL="114300" distR="114300" simplePos="0" relativeHeight="251667456" behindDoc="0" locked="0" layoutInCell="1" allowOverlap="1" wp14:anchorId="32A0CCBD" wp14:editId="794B6123">
                <wp:simplePos x="0" y="0"/>
                <wp:positionH relativeFrom="column">
                  <wp:posOffset>1657350</wp:posOffset>
                </wp:positionH>
                <wp:positionV relativeFrom="paragraph">
                  <wp:posOffset>2269490</wp:posOffset>
                </wp:positionV>
                <wp:extent cx="485775" cy="276225"/>
                <wp:effectExtent l="0" t="0" r="28575" b="28575"/>
                <wp:wrapNone/>
                <wp:docPr id="31" name="Oval 31"/>
                <wp:cNvGraphicFramePr/>
                <a:graphic xmlns:a="http://schemas.openxmlformats.org/drawingml/2006/main">
                  <a:graphicData uri="http://schemas.microsoft.com/office/word/2010/wordprocessingShape">
                    <wps:wsp>
                      <wps:cNvSpPr/>
                      <wps:spPr>
                        <a:xfrm>
                          <a:off x="0" y="0"/>
                          <a:ext cx="485775" cy="27622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7CD1D6">
              <v:oval id="Oval 31" style="position:absolute;margin-left:130.5pt;margin-top:178.7pt;width:38.2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white [3212]" strokeweight="1pt" w14:anchorId="088CA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">
                <v:stroke joinstyle="miter"/>
              </v:oval>
            </w:pict>
          </mc:Fallback>
        </mc:AlternateContent>
      </w:r>
      <w:r w:rsidRPr="0083771B">
        <w:rPr>
          <w:noProof/>
          <w:sz w:val="22"/>
          <w:szCs w:val="22"/>
          <w:lang w:val="en-CA" w:eastAsia="en-CA"/>
        </w:rPr>
        <w:drawing>
          <wp:inline distT="0" distB="0" distL="0" distR="0" wp14:anchorId="3E95E9ED" wp14:editId="70825F88">
            <wp:extent cx="4764024" cy="3575304"/>
            <wp:effectExtent l="3810" t="0" r="2540" b="2540"/>
            <wp:docPr id="28" name="Picture 28" descr="U:\DFO-MPO\comptage d'oeufs\2019\gon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FO-MPO\comptage d'oeufs\2019\gonad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Pr="0083771B">
        <w:rPr>
          <w:noProof/>
          <w:sz w:val="22"/>
          <w:szCs w:val="22"/>
          <w:lang w:val="en-CA" w:eastAsia="en-CA"/>
        </w:rPr>
        <w:t xml:space="preserve"> </w:t>
      </w:r>
      <w:r w:rsidR="00655CE1">
        <w:rPr>
          <w:noProof/>
          <w:sz w:val="22"/>
          <w:szCs w:val="22"/>
          <w:lang w:val="en-CA" w:eastAsia="en-CA"/>
        </w:rPr>
        <mc:AlternateContent>
          <mc:Choice Requires="wps">
            <w:drawing>
              <wp:anchor distT="0" distB="0" distL="114300" distR="114300" simplePos="0" relativeHeight="251662336" behindDoc="0" locked="0" layoutInCell="1" allowOverlap="1" wp14:anchorId="6CA9004E" wp14:editId="5FC24FA9">
                <wp:simplePos x="0" y="0"/>
                <wp:positionH relativeFrom="column">
                  <wp:posOffset>6334125</wp:posOffset>
                </wp:positionH>
                <wp:positionV relativeFrom="paragraph">
                  <wp:posOffset>1556385</wp:posOffset>
                </wp:positionV>
                <wp:extent cx="85725" cy="771525"/>
                <wp:effectExtent l="57150" t="0" r="28575" b="47625"/>
                <wp:wrapNone/>
                <wp:docPr id="27" name="Straight Arrow Connector 27"/>
                <wp:cNvGraphicFramePr/>
                <a:graphic xmlns:a="http://schemas.openxmlformats.org/drawingml/2006/main">
                  <a:graphicData uri="http://schemas.microsoft.com/office/word/2010/wordprocessingShape">
                    <wps:wsp>
                      <wps:cNvCnPr/>
                      <wps:spPr>
                        <a:xfrm flipH="1">
                          <a:off x="0" y="0"/>
                          <a:ext cx="85725" cy="77152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735EEAAD">
              <v:shapetype id="_x0000_t32" coordsize="21600,21600" o:oned="t" filled="f" o:spt="32" path="m,l21600,21600e" w14:anchorId="7562A0AB">
                <v:path fillok="f" arrowok="t" o:connecttype="none"/>
                <o:lock v:ext="edit" shapetype="t"/>
              </v:shapetype>
              <v:shape id="Straight Arrow Connector 27" style="position:absolute;margin-left:498.75pt;margin-top:122.55pt;width:6.75pt;height:60.75pt;flip:x;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">
                <v:stroke joinstyle="miter" endarrow="block"/>
              </v:shape>
            </w:pict>
          </mc:Fallback>
        </mc:AlternateContent>
      </w:r>
      <w:r w:rsidR="00312093">
        <w:rPr>
          <w:noProof/>
          <w:sz w:val="22"/>
          <w:szCs w:val="22"/>
          <w:lang w:val="en-CA" w:eastAsia="en-CA"/>
        </w:rPr>
        <w:t xml:space="preserve">                </w:t>
      </w:r>
      <w:r w:rsidRPr="00312093" w:rsidR="00312093">
        <w:rPr>
          <w:noProof/>
          <w:sz w:val="22"/>
          <w:szCs w:val="22"/>
          <w:lang w:val="en-CA" w:eastAsia="en-CA"/>
        </w:rPr>
        <w:drawing>
          <wp:inline distT="0" distB="0" distL="0" distR="0" wp14:anchorId="04ADDEC7" wp14:editId="5C740BC2">
            <wp:extent cx="4762500" cy="3571875"/>
            <wp:effectExtent l="4762" t="0" r="4763" b="4762"/>
            <wp:docPr id="13" name="Picture 13" descr="U:\DFO-MPO\comptage d'oeufs\2019\set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FO-MPO\comptage d'oeufs\2019\seta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4762753" cy="3572065"/>
                    </a:xfrm>
                    <a:prstGeom prst="rect">
                      <a:avLst/>
                    </a:prstGeom>
                    <a:noFill/>
                    <a:ln>
                      <a:noFill/>
                    </a:ln>
                  </pic:spPr>
                </pic:pic>
              </a:graphicData>
            </a:graphic>
          </wp:inline>
        </w:drawing>
      </w:r>
    </w:p>
    <w:p w:rsidR="0083771B" w:rsidP="008B30CC" w:rsidRDefault="00312093" w14:paraId="2954C8BC" w14:textId="1724254D">
      <w:pPr>
        <w:pStyle w:val="NoSpacing"/>
        <w:rPr>
          <w:sz w:val="22"/>
          <w:szCs w:val="22"/>
        </w:rPr>
      </w:pPr>
      <w:r>
        <w:rPr>
          <w:sz w:val="22"/>
          <w:szCs w:val="22"/>
        </w:rPr>
        <w:t>Figur</w:t>
      </w:r>
      <w:r w:rsidR="0083771B">
        <w:rPr>
          <w:sz w:val="22"/>
          <w:szCs w:val="22"/>
        </w:rPr>
        <w:t>e 7. Egg mass and location of gonad tissue to be removed</w:t>
      </w:r>
      <w:r w:rsidR="0083771B">
        <w:rPr>
          <w:sz w:val="22"/>
          <w:szCs w:val="22"/>
        </w:rPr>
        <w:tab/>
      </w:r>
      <w:r w:rsidR="0083771B">
        <w:rPr>
          <w:sz w:val="22"/>
          <w:szCs w:val="22"/>
        </w:rPr>
        <w:tab/>
      </w:r>
      <w:r w:rsidR="0083771B">
        <w:rPr>
          <w:sz w:val="22"/>
          <w:szCs w:val="22"/>
        </w:rPr>
        <w:t xml:space="preserve">  Figure 8. Proximal setae (arrow)</w:t>
      </w:r>
      <w:r w:rsidR="007A35B5">
        <w:rPr>
          <w:sz w:val="22"/>
          <w:szCs w:val="22"/>
        </w:rPr>
        <w:t>.</w:t>
      </w:r>
    </w:p>
    <w:p w:rsidR="005B6976" w:rsidP="008B30CC" w:rsidRDefault="0083771B" w14:paraId="1764B2F6" w14:textId="718A038B">
      <w:pPr>
        <w:pStyle w:val="NoSpacing"/>
        <w:rPr>
          <w:sz w:val="22"/>
          <w:szCs w:val="22"/>
        </w:rPr>
      </w:pPr>
      <w:r>
        <w:rPr>
          <w:sz w:val="22"/>
          <w:szCs w:val="22"/>
        </w:rPr>
        <w:t xml:space="preserve"> (circled</w:t>
      </w:r>
      <w:r w:rsidR="00312093">
        <w:rPr>
          <w:sz w:val="22"/>
          <w:szCs w:val="22"/>
        </w:rPr>
        <w:t>)</w:t>
      </w:r>
      <w:r w:rsidR="001D11DA">
        <w:rPr>
          <w:sz w:val="22"/>
          <w:szCs w:val="22"/>
        </w:rPr>
        <w:t>, if present.</w:t>
      </w:r>
      <w:r w:rsidR="00D343F7">
        <w:rPr>
          <w:sz w:val="22"/>
          <w:szCs w:val="22"/>
        </w:rPr>
        <w:tab/>
      </w:r>
      <w:r w:rsidR="00D343F7">
        <w:rPr>
          <w:sz w:val="22"/>
          <w:szCs w:val="22"/>
        </w:rPr>
        <w:tab/>
      </w:r>
      <w:r w:rsidR="00D343F7">
        <w:rPr>
          <w:sz w:val="22"/>
          <w:szCs w:val="22"/>
        </w:rPr>
        <w:tab/>
      </w:r>
      <w:r w:rsidR="00D343F7">
        <w:rPr>
          <w:sz w:val="22"/>
          <w:szCs w:val="22"/>
        </w:rPr>
        <w:tab/>
      </w:r>
      <w:r w:rsidR="00D343F7">
        <w:rPr>
          <w:sz w:val="22"/>
          <w:szCs w:val="22"/>
        </w:rPr>
        <w:tab/>
      </w:r>
      <w:r w:rsidR="00D343F7">
        <w:rPr>
          <w:sz w:val="22"/>
          <w:szCs w:val="22"/>
        </w:rPr>
        <w:t xml:space="preserve"> </w:t>
      </w:r>
    </w:p>
    <w:p w:rsidR="00D343F7" w:rsidRDefault="00D343F7" w14:paraId="3CF8B8C2" w14:textId="2381975D">
      <w:pPr>
        <w:rPr>
          <w:sz w:val="22"/>
          <w:szCs w:val="22"/>
        </w:rPr>
      </w:pPr>
      <w:r w:rsidRPr="00D343F7">
        <w:rPr>
          <w:noProof/>
          <w:sz w:val="22"/>
          <w:szCs w:val="22"/>
          <w:lang w:val="en-CA" w:eastAsia="en-CA"/>
        </w:rPr>
        <w:lastRenderedPageBreak/>
        <w:drawing>
          <wp:inline distT="0" distB="0" distL="0" distR="0" wp14:anchorId="6BDF5D13" wp14:editId="131CAD60">
            <wp:extent cx="4764024" cy="3575304"/>
            <wp:effectExtent l="3810" t="0" r="2540" b="2540"/>
            <wp:docPr id="14" name="Picture 14" descr="U:\DFO-MPO\comptage d'oeufs\2019\pleopode bas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DFO-MPO\comptage d'oeufs\2019\pleopode base 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Pr>
          <w:noProof/>
          <w:sz w:val="22"/>
          <w:szCs w:val="22"/>
          <w:lang w:val="en-CA" w:eastAsia="en-CA"/>
        </w:rPr>
        <w:t xml:space="preserve">               </w:t>
      </w:r>
      <w:r w:rsidRPr="00D343F7">
        <w:rPr>
          <w:noProof/>
          <w:sz w:val="22"/>
          <w:szCs w:val="22"/>
          <w:lang w:val="en-CA" w:eastAsia="en-CA"/>
        </w:rPr>
        <w:drawing>
          <wp:inline distT="0" distB="0" distL="0" distR="0" wp14:anchorId="5F6A5F11" wp14:editId="52B4CDE2">
            <wp:extent cx="4764024" cy="3575304"/>
            <wp:effectExtent l="3810" t="0" r="2540" b="2540"/>
            <wp:docPr id="15" name="Picture 15" descr="U:\DFO-MPO\comptage d'oeufs\2019\pleopode flap and set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DFO-MPO\comptage d'oeufs\2019\pleopode flap and seta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rsidR="00D343F7" w:rsidRDefault="00D343F7" w14:paraId="7AF79806" w14:textId="77777777">
      <w:pPr>
        <w:rPr>
          <w:sz w:val="22"/>
          <w:szCs w:val="22"/>
        </w:rPr>
      </w:pPr>
    </w:p>
    <w:p w:rsidR="00867ED7" w:rsidP="00867ED7" w:rsidRDefault="0083771B" w14:paraId="60536037" w14:textId="052FFAF9">
      <w:pPr>
        <w:rPr>
          <w:sz w:val="22"/>
          <w:szCs w:val="22"/>
        </w:rPr>
      </w:pPr>
      <w:r>
        <w:rPr>
          <w:sz w:val="22"/>
          <w:szCs w:val="22"/>
        </w:rPr>
        <w:t>Figure 9. Proximal egg cluster</w:t>
      </w:r>
      <w:r w:rsidR="007A35B5">
        <w:rPr>
          <w:sz w:val="22"/>
          <w:szCs w:val="22"/>
        </w:rPr>
        <w:t>.</w:t>
      </w:r>
      <w:r w:rsidR="00D343F7">
        <w:rPr>
          <w:sz w:val="22"/>
          <w:szCs w:val="22"/>
        </w:rPr>
        <w:tab/>
      </w:r>
      <w:r w:rsidR="00D343F7">
        <w:rPr>
          <w:sz w:val="22"/>
          <w:szCs w:val="22"/>
        </w:rPr>
        <w:tab/>
      </w:r>
      <w:r w:rsidR="00D343F7">
        <w:rPr>
          <w:sz w:val="22"/>
          <w:szCs w:val="22"/>
        </w:rPr>
        <w:tab/>
      </w:r>
      <w:r w:rsidR="00D343F7">
        <w:rPr>
          <w:sz w:val="22"/>
          <w:szCs w:val="22"/>
        </w:rPr>
        <w:tab/>
      </w:r>
      <w:r w:rsidR="00D343F7">
        <w:rPr>
          <w:sz w:val="22"/>
          <w:szCs w:val="22"/>
        </w:rPr>
        <w:tab/>
      </w:r>
      <w:r w:rsidR="00D343F7">
        <w:rPr>
          <w:sz w:val="22"/>
          <w:szCs w:val="22"/>
        </w:rPr>
        <w:tab/>
      </w:r>
      <w:r w:rsidR="00D343F7">
        <w:rPr>
          <w:sz w:val="22"/>
          <w:szCs w:val="22"/>
        </w:rPr>
        <w:t xml:space="preserve">Figure </w:t>
      </w:r>
      <w:r w:rsidR="00655CE1">
        <w:rPr>
          <w:sz w:val="22"/>
          <w:szCs w:val="22"/>
        </w:rPr>
        <w:t>10. A</w:t>
      </w:r>
      <w:r w:rsidR="00867ED7">
        <w:rPr>
          <w:sz w:val="22"/>
          <w:szCs w:val="22"/>
        </w:rPr>
        <w:t>bdominal flap</w:t>
      </w:r>
      <w:r>
        <w:rPr>
          <w:sz w:val="22"/>
          <w:szCs w:val="22"/>
        </w:rPr>
        <w:t>, egg cluster</w:t>
      </w:r>
      <w:r w:rsidR="001D11DA">
        <w:rPr>
          <w:sz w:val="22"/>
          <w:szCs w:val="22"/>
        </w:rPr>
        <w:t>s</w:t>
      </w:r>
      <w:r w:rsidR="00655CE1">
        <w:rPr>
          <w:sz w:val="22"/>
          <w:szCs w:val="22"/>
        </w:rPr>
        <w:t xml:space="preserve"> and setae</w:t>
      </w:r>
      <w:r w:rsidR="00867ED7">
        <w:rPr>
          <w:sz w:val="22"/>
          <w:szCs w:val="22"/>
        </w:rPr>
        <w:t xml:space="preserve"> separated</w:t>
      </w:r>
      <w:r w:rsidR="007A35B5">
        <w:rPr>
          <w:sz w:val="22"/>
          <w:szCs w:val="22"/>
        </w:rPr>
        <w:t>.</w:t>
      </w:r>
    </w:p>
    <w:p w:rsidR="00867ED7" w:rsidRDefault="00867ED7" w14:paraId="17210C33" w14:textId="77777777">
      <w:pPr>
        <w:rPr>
          <w:sz w:val="22"/>
          <w:szCs w:val="22"/>
        </w:rPr>
      </w:pPr>
      <w:r>
        <w:rPr>
          <w:sz w:val="22"/>
          <w:szCs w:val="22"/>
        </w:rPr>
        <w:br w:type="page"/>
      </w:r>
    </w:p>
    <w:p w:rsidR="00867ED7" w:rsidRDefault="00867ED7" w14:paraId="23858C51" w14:textId="7092C420">
      <w:pPr>
        <w:rPr>
          <w:sz w:val="22"/>
          <w:szCs w:val="22"/>
        </w:rPr>
      </w:pPr>
      <w:r w:rsidRPr="00867ED7">
        <w:rPr>
          <w:noProof/>
          <w:sz w:val="22"/>
          <w:szCs w:val="22"/>
          <w:lang w:val="en-CA" w:eastAsia="en-CA"/>
        </w:rPr>
        <w:lastRenderedPageBreak/>
        <w:drawing>
          <wp:inline distT="0" distB="0" distL="0" distR="0" wp14:anchorId="27F30F26" wp14:editId="7BDF97F4">
            <wp:extent cx="4764024" cy="3575304"/>
            <wp:effectExtent l="3810" t="0" r="2540" b="2540"/>
            <wp:docPr id="18" name="Picture 18" descr="U:\DFO-MPO\comptage d'oeufs\2019\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DFO-MPO\comptage d'oeufs\2019\mesh.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Pr>
          <w:noProof/>
          <w:sz w:val="22"/>
          <w:szCs w:val="22"/>
          <w:lang w:val="en-CA" w:eastAsia="en-CA"/>
        </w:rPr>
        <w:t xml:space="preserve">                  </w:t>
      </w:r>
      <w:r w:rsidRPr="00867ED7">
        <w:rPr>
          <w:noProof/>
          <w:sz w:val="22"/>
          <w:szCs w:val="22"/>
          <w:lang w:val="en-CA" w:eastAsia="en-CA"/>
        </w:rPr>
        <w:drawing>
          <wp:inline distT="0" distB="0" distL="0" distR="0" wp14:anchorId="1E1B60CD" wp14:editId="6063F71B">
            <wp:extent cx="4764024" cy="3575304"/>
            <wp:effectExtent l="3810" t="0" r="2540" b="2540"/>
            <wp:docPr id="20" name="Picture 20" descr="U:\DFO-MPO\comptage d'oeufs\2019\Egg in 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DFO-MPO\comptage d'oeufs\2019\Egg in ne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rsidR="005B6976" w:rsidP="00867ED7" w:rsidRDefault="005B6976" w14:paraId="7AF02948" w14:textId="77777777">
      <w:pPr>
        <w:rPr>
          <w:sz w:val="22"/>
          <w:szCs w:val="22"/>
        </w:rPr>
      </w:pPr>
    </w:p>
    <w:p w:rsidR="005B6976" w:rsidP="008B30CC" w:rsidRDefault="00867ED7" w14:paraId="63427D33" w14:textId="6F248B4F">
      <w:pPr>
        <w:pStyle w:val="NoSpacing"/>
        <w:rPr>
          <w:sz w:val="22"/>
          <w:szCs w:val="22"/>
        </w:rPr>
      </w:pPr>
      <w:r>
        <w:rPr>
          <w:sz w:val="22"/>
          <w:szCs w:val="22"/>
        </w:rPr>
        <w:t>Figure 11. Stitching on outside of net</w:t>
      </w:r>
      <w:r w:rsidR="007A35B5">
        <w:rPr>
          <w:sz w:val="22"/>
          <w:szCs w:val="22"/>
        </w:rPr>
        <w:t>.</w:t>
      </w:r>
      <w:r>
        <w:rPr>
          <w:sz w:val="22"/>
          <w:szCs w:val="22"/>
        </w:rPr>
        <w:tab/>
      </w:r>
      <w:r>
        <w:rPr>
          <w:sz w:val="22"/>
          <w:szCs w:val="22"/>
        </w:rPr>
        <w:tab/>
      </w:r>
      <w:r>
        <w:rPr>
          <w:sz w:val="22"/>
          <w:szCs w:val="22"/>
        </w:rPr>
        <w:tab/>
      </w:r>
      <w:r>
        <w:rPr>
          <w:sz w:val="22"/>
          <w:szCs w:val="22"/>
        </w:rPr>
        <w:tab/>
      </w:r>
      <w:r>
        <w:rPr>
          <w:sz w:val="22"/>
          <w:szCs w:val="22"/>
        </w:rPr>
        <w:tab/>
      </w:r>
      <w:r>
        <w:rPr>
          <w:sz w:val="22"/>
          <w:szCs w:val="22"/>
        </w:rPr>
        <w:t xml:space="preserve">   Figure 12. </w:t>
      </w:r>
      <w:proofErr w:type="spellStart"/>
      <w:r>
        <w:rPr>
          <w:sz w:val="22"/>
          <w:szCs w:val="22"/>
        </w:rPr>
        <w:t>Pleopods</w:t>
      </w:r>
      <w:proofErr w:type="spellEnd"/>
      <w:r>
        <w:rPr>
          <w:sz w:val="22"/>
          <w:szCs w:val="22"/>
        </w:rPr>
        <w:t xml:space="preserve"> in net with duplicate tag ready to be rinsed</w:t>
      </w:r>
      <w:r w:rsidR="007A35B5">
        <w:rPr>
          <w:sz w:val="22"/>
          <w:szCs w:val="22"/>
        </w:rPr>
        <w:t>.</w:t>
      </w:r>
    </w:p>
    <w:p w:rsidR="00867ED7" w:rsidP="008B30CC" w:rsidRDefault="00867ED7" w14:paraId="073FC837" w14:textId="497FA170">
      <w:pPr>
        <w:pStyle w:val="NoSpacing"/>
        <w:rPr>
          <w:sz w:val="22"/>
          <w:szCs w:val="22"/>
        </w:rPr>
      </w:pPr>
    </w:p>
    <w:p w:rsidR="00867ED7" w:rsidP="008B30CC" w:rsidRDefault="00867ED7" w14:paraId="6A24B558" w14:textId="4ED8E4B6">
      <w:pPr>
        <w:pStyle w:val="NoSpacing"/>
        <w:rPr>
          <w:sz w:val="22"/>
          <w:szCs w:val="22"/>
        </w:rPr>
      </w:pPr>
    </w:p>
    <w:p w:rsidR="00867ED7" w:rsidRDefault="00867ED7" w14:paraId="4CE5D34F" w14:textId="638F3BA7">
      <w:pPr>
        <w:rPr>
          <w:sz w:val="22"/>
          <w:szCs w:val="22"/>
        </w:rPr>
      </w:pPr>
      <w:r>
        <w:rPr>
          <w:sz w:val="22"/>
          <w:szCs w:val="22"/>
        </w:rPr>
        <w:br w:type="page"/>
      </w:r>
      <w:r w:rsidRPr="00867ED7">
        <w:rPr>
          <w:noProof/>
          <w:sz w:val="22"/>
          <w:szCs w:val="22"/>
          <w:lang w:val="en-CA" w:eastAsia="en-CA"/>
        </w:rPr>
        <w:lastRenderedPageBreak/>
        <w:drawing>
          <wp:inline distT="0" distB="0" distL="0" distR="0" wp14:anchorId="70ADA3E9" wp14:editId="08F0732D">
            <wp:extent cx="4764024" cy="3575304"/>
            <wp:effectExtent l="3810" t="0" r="2540" b="2540"/>
            <wp:docPr id="21" name="Picture 21" descr="U:\DFO-MPO\comptage d'oeufs\2019\ri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DFO-MPO\comptage d'oeufs\2019\rinsing.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00820862">
        <w:rPr>
          <w:noProof/>
          <w:sz w:val="22"/>
          <w:szCs w:val="22"/>
          <w:lang w:val="en-CA" w:eastAsia="en-CA"/>
        </w:rPr>
        <w:t xml:space="preserve">                    </w:t>
      </w:r>
      <w:r w:rsidRPr="005B6976" w:rsidR="00EA0F36">
        <w:rPr>
          <w:noProof/>
          <w:sz w:val="22"/>
          <w:szCs w:val="22"/>
          <w:lang w:val="en-CA" w:eastAsia="en-CA"/>
        </w:rPr>
        <w:drawing>
          <wp:inline distT="0" distB="0" distL="0" distR="0" wp14:anchorId="5268CE97" wp14:editId="19CA51F9">
            <wp:extent cx="4764024" cy="3575304"/>
            <wp:effectExtent l="3810" t="0" r="2540" b="2540"/>
            <wp:docPr id="7" name="Picture 7" descr="U:\DFO-MPO\comptage d'oeufs\2019\Egg_on 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DFO-MPO\comptage d'oeufs\2019\Egg_on Ne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rsidR="00867ED7" w:rsidP="008B30CC" w:rsidRDefault="00867ED7" w14:paraId="1992625D" w14:textId="4EE2A5AE">
      <w:pPr>
        <w:pStyle w:val="NoSpacing"/>
        <w:rPr>
          <w:sz w:val="22"/>
          <w:szCs w:val="22"/>
        </w:rPr>
      </w:pPr>
    </w:p>
    <w:p w:rsidR="00867ED7" w:rsidP="008B30CC" w:rsidRDefault="00867ED7" w14:paraId="67FAEF0E" w14:textId="68015214">
      <w:pPr>
        <w:pStyle w:val="NoSpacing"/>
        <w:rPr>
          <w:sz w:val="22"/>
          <w:szCs w:val="22"/>
        </w:rPr>
      </w:pPr>
      <w:r>
        <w:rPr>
          <w:sz w:val="22"/>
          <w:szCs w:val="22"/>
        </w:rPr>
        <w:t xml:space="preserve">Figure 13.  Rinsing eggs with cold water for at least 30 </w:t>
      </w:r>
      <w:proofErr w:type="spellStart"/>
      <w:r>
        <w:rPr>
          <w:sz w:val="22"/>
          <w:szCs w:val="22"/>
        </w:rPr>
        <w:t>mins</w:t>
      </w:r>
      <w:proofErr w:type="spellEnd"/>
      <w:r>
        <w:rPr>
          <w:sz w:val="22"/>
          <w:szCs w:val="22"/>
        </w:rPr>
        <w:t>.</w:t>
      </w:r>
      <w:r w:rsidR="00820862">
        <w:rPr>
          <w:sz w:val="22"/>
          <w:szCs w:val="22"/>
        </w:rPr>
        <w:tab/>
      </w:r>
      <w:r w:rsidR="00820862">
        <w:rPr>
          <w:sz w:val="22"/>
          <w:szCs w:val="22"/>
        </w:rPr>
        <w:tab/>
      </w:r>
      <w:r w:rsidR="00820862">
        <w:rPr>
          <w:sz w:val="22"/>
          <w:szCs w:val="22"/>
        </w:rPr>
        <w:t xml:space="preserve">  </w:t>
      </w:r>
      <w:r w:rsidR="00EA0F36">
        <w:rPr>
          <w:sz w:val="22"/>
          <w:szCs w:val="22"/>
        </w:rPr>
        <w:t xml:space="preserve">  Figure 14. Eggs remaining on net after rinsing</w:t>
      </w:r>
      <w:r w:rsidR="007A35B5">
        <w:rPr>
          <w:sz w:val="22"/>
          <w:szCs w:val="22"/>
        </w:rPr>
        <w:t>.</w:t>
      </w:r>
      <w:r w:rsidR="00F61CF8">
        <w:rPr>
          <w:sz w:val="22"/>
          <w:szCs w:val="22"/>
        </w:rPr>
        <w:t xml:space="preserve">  </w:t>
      </w:r>
    </w:p>
    <w:p w:rsidR="00867ED7" w:rsidP="008B30CC" w:rsidRDefault="00EA0F36" w14:paraId="47E2AE9C" w14:textId="2E254670">
      <w:pPr>
        <w:pStyle w:val="NoSpacing"/>
        <w:rPr>
          <w:noProof/>
          <w:sz w:val="22"/>
          <w:szCs w:val="22"/>
          <w:lang w:val="en-CA" w:eastAsia="en-CA"/>
        </w:rPr>
      </w:pPr>
      <w:r w:rsidRPr="00820862">
        <w:rPr>
          <w:noProof/>
          <w:sz w:val="22"/>
          <w:szCs w:val="22"/>
          <w:lang w:val="en-CA" w:eastAsia="en-CA"/>
        </w:rPr>
        <w:lastRenderedPageBreak/>
        <w:drawing>
          <wp:inline distT="0" distB="0" distL="0" distR="0" wp14:anchorId="291AD9BE" wp14:editId="06202817">
            <wp:extent cx="4764024" cy="3575304"/>
            <wp:effectExtent l="3810" t="0" r="2540" b="2540"/>
            <wp:docPr id="22" name="Picture 22" descr="U:\DFO-MPO\comptage d'oeufs\2019\Egg_O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DFO-MPO\comptage d'oeufs\2019\Egg_Ove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00F61CF8">
        <w:rPr>
          <w:noProof/>
          <w:sz w:val="22"/>
          <w:szCs w:val="22"/>
          <w:lang w:val="en-CA" w:eastAsia="en-CA"/>
        </w:rPr>
        <w:t xml:space="preserve">                     </w:t>
      </w:r>
      <w:r w:rsidRPr="0083771B" w:rsidR="0083771B">
        <w:rPr>
          <w:noProof/>
          <w:sz w:val="22"/>
          <w:szCs w:val="22"/>
          <w:lang w:val="en-CA" w:eastAsia="en-CA"/>
        </w:rPr>
        <w:drawing>
          <wp:inline distT="0" distB="0" distL="0" distR="0" wp14:anchorId="48B96FD3" wp14:editId="74A0BAC8">
            <wp:extent cx="4764024" cy="3575304"/>
            <wp:effectExtent l="3810" t="0" r="2540" b="2540"/>
            <wp:docPr id="32" name="Picture 32" descr="U:\DFO-MPO\comptage d'oeufs\2019\dried eg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DFO-MPO\comptage d'oeufs\2019\dried egg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rsidR="00F61CF8" w:rsidRDefault="00F61CF8" w14:paraId="0E489879" w14:textId="77777777">
      <w:pPr>
        <w:rPr>
          <w:noProof/>
          <w:sz w:val="22"/>
          <w:szCs w:val="22"/>
          <w:lang w:val="en-CA" w:eastAsia="en-CA"/>
        </w:rPr>
      </w:pPr>
      <w:r>
        <w:rPr>
          <w:noProof/>
          <w:sz w:val="22"/>
          <w:szCs w:val="22"/>
          <w:lang w:val="en-CA" w:eastAsia="en-CA"/>
        </w:rPr>
        <w:t xml:space="preserve">               </w:t>
      </w:r>
    </w:p>
    <w:p w:rsidR="00F61CF8" w:rsidRDefault="00820862" w14:paraId="249CE8D2" w14:textId="1D9E71D3">
      <w:pPr>
        <w:rPr>
          <w:noProof/>
          <w:sz w:val="22"/>
          <w:szCs w:val="22"/>
          <w:lang w:val="en-CA" w:eastAsia="en-CA"/>
        </w:rPr>
      </w:pPr>
      <w:r>
        <w:rPr>
          <w:noProof/>
          <w:sz w:val="22"/>
          <w:szCs w:val="22"/>
          <w:lang w:val="en-CA" w:eastAsia="en-CA"/>
        </w:rPr>
        <w:t>Figure 15.</w:t>
      </w:r>
      <w:r w:rsidR="00EA0F36">
        <w:rPr>
          <w:noProof/>
          <w:sz w:val="22"/>
          <w:szCs w:val="22"/>
          <w:lang w:val="en-CA" w:eastAsia="en-CA"/>
        </w:rPr>
        <w:t xml:space="preserve"> Eggs in paper cups in drying oven</w:t>
      </w:r>
      <w:r w:rsidR="007A35B5">
        <w:rPr>
          <w:noProof/>
          <w:sz w:val="22"/>
          <w:szCs w:val="22"/>
          <w:lang w:val="en-CA" w:eastAsia="en-CA"/>
        </w:rPr>
        <w:t>.</w:t>
      </w:r>
      <w:r w:rsidR="00F61CF8">
        <w:rPr>
          <w:noProof/>
          <w:sz w:val="22"/>
          <w:szCs w:val="22"/>
          <w:lang w:val="en-CA" w:eastAsia="en-CA"/>
        </w:rPr>
        <w:tab/>
      </w:r>
      <w:r w:rsidR="00F61CF8">
        <w:rPr>
          <w:noProof/>
          <w:sz w:val="22"/>
          <w:szCs w:val="22"/>
          <w:lang w:val="en-CA" w:eastAsia="en-CA"/>
        </w:rPr>
        <w:tab/>
      </w:r>
      <w:r w:rsidR="00F61CF8">
        <w:rPr>
          <w:noProof/>
          <w:sz w:val="22"/>
          <w:szCs w:val="22"/>
          <w:lang w:val="en-CA" w:eastAsia="en-CA"/>
        </w:rPr>
        <w:tab/>
      </w:r>
      <w:r w:rsidR="00F61CF8">
        <w:rPr>
          <w:noProof/>
          <w:sz w:val="22"/>
          <w:szCs w:val="22"/>
          <w:lang w:val="en-CA" w:eastAsia="en-CA"/>
        </w:rPr>
        <w:tab/>
      </w:r>
      <w:r w:rsidR="00F61CF8">
        <w:rPr>
          <w:noProof/>
          <w:sz w:val="22"/>
          <w:szCs w:val="22"/>
          <w:lang w:val="en-CA" w:eastAsia="en-CA"/>
        </w:rPr>
        <w:t xml:space="preserve">      Figu</w:t>
      </w:r>
      <w:r w:rsidR="001D11DA">
        <w:rPr>
          <w:noProof/>
          <w:sz w:val="22"/>
          <w:szCs w:val="22"/>
          <w:lang w:val="en-CA" w:eastAsia="en-CA"/>
        </w:rPr>
        <w:t>re 16. Dried eggs (not cleaned)</w:t>
      </w:r>
      <w:r w:rsidR="007A35B5">
        <w:rPr>
          <w:noProof/>
          <w:sz w:val="22"/>
          <w:szCs w:val="22"/>
          <w:lang w:val="en-CA" w:eastAsia="en-CA"/>
        </w:rPr>
        <w:t>.</w:t>
      </w:r>
    </w:p>
    <w:p w:rsidR="00F61CF8" w:rsidRDefault="00F61CF8" w14:paraId="3A4AF2C2" w14:textId="77777777">
      <w:pPr>
        <w:rPr>
          <w:noProof/>
          <w:sz w:val="22"/>
          <w:szCs w:val="22"/>
          <w:lang w:val="en-CA" w:eastAsia="en-CA"/>
        </w:rPr>
      </w:pPr>
    </w:p>
    <w:p w:rsidR="0083771B" w:rsidRDefault="0083771B" w14:paraId="5AC6889F" w14:textId="36B4B341">
      <w:pPr>
        <w:rPr>
          <w:noProof/>
          <w:sz w:val="22"/>
          <w:szCs w:val="22"/>
          <w:lang w:val="en-CA" w:eastAsia="en-CA"/>
        </w:rPr>
      </w:pPr>
      <w:r>
        <w:rPr>
          <w:noProof/>
          <w:sz w:val="22"/>
          <w:szCs w:val="22"/>
          <w:lang w:val="en-CA" w:eastAsia="en-CA"/>
        </w:rPr>
        <w:br w:type="page"/>
      </w:r>
    </w:p>
    <w:p w:rsidR="00E0333A" w:rsidRDefault="00E0333A" w14:paraId="4860566B" w14:textId="72B7D02B">
      <w:pPr>
        <w:rPr>
          <w:noProof/>
          <w:sz w:val="22"/>
          <w:szCs w:val="22"/>
          <w:lang w:val="en-CA" w:eastAsia="en-CA"/>
        </w:rPr>
      </w:pPr>
      <w:r>
        <w:rPr>
          <w:noProof/>
          <w:sz w:val="22"/>
          <w:szCs w:val="22"/>
          <w:lang w:val="en-CA" w:eastAsia="en-CA"/>
        </w:rPr>
        <w:lastRenderedPageBreak/>
        <mc:AlternateContent>
          <mc:Choice Requires="wps">
            <w:drawing>
              <wp:anchor distT="0" distB="0" distL="114300" distR="114300" simplePos="0" relativeHeight="251668480" behindDoc="0" locked="0" layoutInCell="1" allowOverlap="1" wp14:anchorId="10B9E8E0" wp14:editId="35146675">
                <wp:simplePos x="0" y="0"/>
                <wp:positionH relativeFrom="column">
                  <wp:posOffset>5753100</wp:posOffset>
                </wp:positionH>
                <wp:positionV relativeFrom="paragraph">
                  <wp:posOffset>2447925</wp:posOffset>
                </wp:positionV>
                <wp:extent cx="752475" cy="219075"/>
                <wp:effectExtent l="0" t="0" r="28575" b="28575"/>
                <wp:wrapNone/>
                <wp:docPr id="36" name="Oval 36"/>
                <wp:cNvGraphicFramePr/>
                <a:graphic xmlns:a="http://schemas.openxmlformats.org/drawingml/2006/main">
                  <a:graphicData uri="http://schemas.microsoft.com/office/word/2010/wordprocessingShape">
                    <wps:wsp>
                      <wps:cNvSpPr/>
                      <wps:spPr>
                        <a:xfrm>
                          <a:off x="0" y="0"/>
                          <a:ext cx="7524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239F2AC4">
              <v:oval id="Oval 36" style="position:absolute;margin-left:453pt;margin-top:192.75pt;width:59.25pt;height:17.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f4d78 [1604]" strokeweight="1pt" w14:anchorId="3B903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">
                <v:stroke joinstyle="miter"/>
              </v:oval>
            </w:pict>
          </mc:Fallback>
        </mc:AlternateContent>
      </w:r>
      <w:r w:rsidRPr="0083771B" w:rsidR="0083771B">
        <w:rPr>
          <w:noProof/>
          <w:sz w:val="22"/>
          <w:szCs w:val="22"/>
          <w:lang w:val="en-CA" w:eastAsia="en-CA"/>
        </w:rPr>
        <w:drawing>
          <wp:inline distT="0" distB="0" distL="0" distR="0" wp14:anchorId="66961870" wp14:editId="7557FCFD">
            <wp:extent cx="4764024" cy="3575304"/>
            <wp:effectExtent l="3810" t="0" r="2540" b="2540"/>
            <wp:docPr id="34" name="Picture 34" descr="U:\DFO-MPO\comptage d'oeufs\2019\tapp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DFO-MPO\comptage d'oeufs\2019\tapping 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sidRPr="0083771B" w:rsidR="0083771B">
        <w:rPr>
          <w:snapToGrid w:val="0"/>
          <w:color w:val="000000"/>
          <w:w w:val="0"/>
          <w:sz w:val="0"/>
          <w:szCs w:val="0"/>
          <w:u w:color="000000"/>
          <w:bdr w:val="none" w:color="000000" w:sz="0" w:space="0"/>
          <w:shd w:val="clear" w:color="000000" w:fill="000000"/>
          <w:lang w:val="x-none" w:eastAsia="x-none" w:bidi="x-none"/>
        </w:rPr>
        <w:t xml:space="preserve"> </w:t>
      </w:r>
      <w:r w:rsidR="0083771B">
        <w:rPr>
          <w:noProof/>
          <w:sz w:val="22"/>
          <w:szCs w:val="22"/>
          <w:lang w:val="en-CA" w:eastAsia="en-CA"/>
        </w:rPr>
        <w:t xml:space="preserve">                </w:t>
      </w:r>
      <w:r>
        <w:rPr>
          <w:noProof/>
          <w:sz w:val="22"/>
          <w:szCs w:val="22"/>
          <w:lang w:val="en-CA" w:eastAsia="en-CA"/>
        </w:rPr>
        <w:t xml:space="preserve">     </w:t>
      </w:r>
      <w:r w:rsidRPr="0083771B" w:rsidR="0083771B">
        <w:rPr>
          <w:noProof/>
          <w:sz w:val="22"/>
          <w:szCs w:val="22"/>
          <w:lang w:val="en-CA" w:eastAsia="en-CA"/>
        </w:rPr>
        <w:drawing>
          <wp:inline distT="0" distB="0" distL="0" distR="0" wp14:anchorId="207CE4F2" wp14:editId="58E2B862">
            <wp:extent cx="4764024" cy="3575304"/>
            <wp:effectExtent l="3810" t="0" r="2540" b="2540"/>
            <wp:docPr id="35" name="Picture 35" descr="U:\DFO-MPO\comptage d'oeufs\2019\tappi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DFO-MPO\comptage d'oeufs\2019\tapping 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rsidR="00E0333A" w:rsidRDefault="00E0333A" w14:paraId="58C45546" w14:textId="77777777">
      <w:pPr>
        <w:rPr>
          <w:noProof/>
          <w:sz w:val="22"/>
          <w:szCs w:val="22"/>
          <w:lang w:val="en-CA" w:eastAsia="en-CA"/>
        </w:rPr>
      </w:pPr>
    </w:p>
    <w:p w:rsidR="00E0333A" w:rsidRDefault="00E0333A" w14:paraId="660342B8" w14:textId="168EC5F2">
      <w:pPr>
        <w:rPr>
          <w:noProof/>
          <w:sz w:val="22"/>
          <w:szCs w:val="22"/>
          <w:lang w:val="en-CA" w:eastAsia="en-CA"/>
        </w:rPr>
      </w:pPr>
      <w:r>
        <w:rPr>
          <w:noProof/>
          <w:sz w:val="22"/>
          <w:szCs w:val="22"/>
          <w:lang w:val="en-CA" w:eastAsia="en-CA"/>
        </w:rPr>
        <w:t xml:space="preserve">Figure 18: Sprayed dishes used for cleaning.  Gather eggs on </w:t>
      </w:r>
      <w:r>
        <w:rPr>
          <w:noProof/>
          <w:sz w:val="22"/>
          <w:szCs w:val="22"/>
          <w:lang w:val="en-CA" w:eastAsia="en-CA"/>
        </w:rPr>
        <w:tab/>
      </w:r>
      <w:r>
        <w:rPr>
          <w:noProof/>
          <w:sz w:val="22"/>
          <w:szCs w:val="22"/>
          <w:lang w:val="en-CA" w:eastAsia="en-CA"/>
        </w:rPr>
        <w:tab/>
      </w:r>
      <w:r>
        <w:rPr>
          <w:noProof/>
          <w:sz w:val="22"/>
          <w:szCs w:val="22"/>
          <w:lang w:val="en-CA" w:eastAsia="en-CA"/>
        </w:rPr>
        <w:t xml:space="preserve">      Figure 19.  Gently tap side of dish to transfer small amount of </w:t>
      </w:r>
    </w:p>
    <w:p w:rsidR="00E0333A" w:rsidRDefault="00E0333A" w14:paraId="51C7A9E0" w14:textId="628166C5">
      <w:pPr>
        <w:rPr>
          <w:noProof/>
          <w:sz w:val="22"/>
          <w:szCs w:val="22"/>
          <w:lang w:val="en-CA" w:eastAsia="en-CA"/>
        </w:rPr>
      </w:pPr>
      <w:r>
        <w:rPr>
          <w:noProof/>
          <w:sz w:val="22"/>
          <w:szCs w:val="22"/>
          <w:lang w:val="en-CA" w:eastAsia="en-CA"/>
        </w:rPr>
        <w:t>side of</w:t>
      </w:r>
      <w:r w:rsidR="001D11DA">
        <w:rPr>
          <w:noProof/>
          <w:sz w:val="22"/>
          <w:szCs w:val="22"/>
          <w:lang w:val="en-CA" w:eastAsia="en-CA"/>
        </w:rPr>
        <w:t xml:space="preserve"> dish</w:t>
      </w:r>
      <w:r w:rsidR="007A35B5">
        <w:rPr>
          <w:noProof/>
          <w:sz w:val="22"/>
          <w:szCs w:val="22"/>
          <w:lang w:val="en-CA" w:eastAsia="en-CA"/>
        </w:rPr>
        <w:t>.</w:t>
      </w:r>
      <w:r w:rsidR="001D11DA">
        <w:rPr>
          <w:noProof/>
          <w:sz w:val="22"/>
          <w:szCs w:val="22"/>
          <w:lang w:val="en-CA" w:eastAsia="en-CA"/>
        </w:rPr>
        <w:t xml:space="preserve">        </w:t>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 xml:space="preserve">                   eggs into empty dish while removing residue and debris</w:t>
      </w:r>
    </w:p>
    <w:p w:rsidR="0083771B" w:rsidRDefault="001D11DA" w14:paraId="4D4D8E7E" w14:textId="19507979">
      <w:pPr>
        <w:rPr>
          <w:noProof/>
          <w:sz w:val="22"/>
          <w:szCs w:val="22"/>
          <w:lang w:val="en-CA" w:eastAsia="en-CA"/>
        </w:rPr>
      </w:pP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ab/>
      </w:r>
      <w:r>
        <w:rPr>
          <w:noProof/>
          <w:sz w:val="22"/>
          <w:szCs w:val="22"/>
          <w:lang w:val="en-CA" w:eastAsia="en-CA"/>
        </w:rPr>
        <w:t xml:space="preserve">      (circled). Repeat until no dust/debris remain</w:t>
      </w:r>
      <w:r w:rsidR="007A35B5">
        <w:rPr>
          <w:noProof/>
          <w:sz w:val="22"/>
          <w:szCs w:val="22"/>
          <w:lang w:val="en-CA" w:eastAsia="en-CA"/>
        </w:rPr>
        <w:t>.</w:t>
      </w:r>
      <w:r w:rsidR="00E0333A">
        <w:rPr>
          <w:noProof/>
          <w:sz w:val="22"/>
          <w:szCs w:val="22"/>
          <w:lang w:val="en-CA" w:eastAsia="en-CA"/>
        </w:rPr>
        <w:t xml:space="preserve">      </w:t>
      </w:r>
      <w:r w:rsidR="0083771B">
        <w:rPr>
          <w:noProof/>
          <w:sz w:val="22"/>
          <w:szCs w:val="22"/>
          <w:lang w:val="en-CA" w:eastAsia="en-CA"/>
        </w:rPr>
        <w:br w:type="page"/>
      </w:r>
      <w:r w:rsidR="00E0333A">
        <w:rPr>
          <w:noProof/>
          <w:sz w:val="22"/>
          <w:szCs w:val="22"/>
          <w:lang w:val="en-CA" w:eastAsia="en-CA"/>
        </w:rPr>
        <w:lastRenderedPageBreak/>
        <w:tab/>
      </w:r>
      <w:r w:rsidR="00E0333A">
        <w:rPr>
          <w:noProof/>
          <w:sz w:val="22"/>
          <w:szCs w:val="22"/>
          <w:lang w:val="en-CA" w:eastAsia="en-CA"/>
        </w:rPr>
        <w:tab/>
      </w:r>
      <w:r w:rsidR="00E0333A">
        <w:rPr>
          <w:noProof/>
          <w:sz w:val="22"/>
          <w:szCs w:val="22"/>
          <w:lang w:val="en-CA" w:eastAsia="en-CA"/>
        </w:rPr>
        <w:tab/>
      </w:r>
    </w:p>
    <w:p w:rsidR="00F61CF8" w:rsidRDefault="00F61CF8" w14:paraId="5C2025CE" w14:textId="77777777">
      <w:pPr>
        <w:rPr>
          <w:noProof/>
          <w:sz w:val="22"/>
          <w:szCs w:val="22"/>
          <w:lang w:val="en-CA" w:eastAsia="en-CA"/>
        </w:rPr>
      </w:pPr>
    </w:p>
    <w:p w:rsidRPr="00F61CF8" w:rsidR="005B6976" w:rsidRDefault="00F61CF8" w14:paraId="639C3C2A" w14:textId="66A641C3">
      <w:pPr>
        <w:rPr>
          <w:noProof/>
          <w:sz w:val="22"/>
          <w:szCs w:val="22"/>
          <w:lang w:val="en-CA" w:eastAsia="en-CA"/>
        </w:rPr>
      </w:pPr>
      <w:r w:rsidRPr="00F61CF8">
        <w:rPr>
          <w:noProof/>
          <w:sz w:val="22"/>
          <w:szCs w:val="22"/>
          <w:lang w:val="en-CA" w:eastAsia="en-CA"/>
        </w:rPr>
        <w:drawing>
          <wp:inline distT="0" distB="0" distL="0" distR="0" wp14:anchorId="6B6D4AE4" wp14:editId="5ADEF13B">
            <wp:extent cx="4764024" cy="3575304"/>
            <wp:effectExtent l="3810" t="0" r="2540" b="2540"/>
            <wp:docPr id="23" name="Picture 23" descr="U:\DFO-MPO\comptage d'oeufs\2019\Egg_Resid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DFO-MPO\comptage d'oeufs\2019\Egg_Residu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Pr>
          <w:noProof/>
          <w:sz w:val="22"/>
          <w:szCs w:val="22"/>
          <w:lang w:val="en-CA" w:eastAsia="en-CA"/>
        </w:rPr>
        <w:t xml:space="preserve">                     </w:t>
      </w:r>
      <w:r w:rsidRPr="005B6976">
        <w:rPr>
          <w:noProof/>
          <w:sz w:val="22"/>
          <w:szCs w:val="22"/>
          <w:lang w:val="en-CA" w:eastAsia="en-CA"/>
        </w:rPr>
        <w:drawing>
          <wp:inline distT="0" distB="0" distL="0" distR="0" wp14:anchorId="58ECB3E0" wp14:editId="0BBD8147">
            <wp:extent cx="4764024" cy="3575304"/>
            <wp:effectExtent l="3810" t="0" r="2540" b="2540"/>
            <wp:docPr id="9" name="Picture 9" descr="U:\DFO-MPO\comptage d'oeufs\2019\Egg_Clea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DFO-MPO\comptage d'oeufs\2019\Egg_Cleane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Pr>
          <w:noProof/>
          <w:sz w:val="22"/>
          <w:szCs w:val="22"/>
          <w:lang w:val="en-CA" w:eastAsia="en-CA"/>
        </w:rPr>
        <w:t xml:space="preserve">                                                              </w:t>
      </w:r>
    </w:p>
    <w:p w:rsidR="005B6976" w:rsidP="008B30CC" w:rsidRDefault="005B6976" w14:paraId="5C280198" w14:textId="2F529E92">
      <w:pPr>
        <w:pStyle w:val="NoSpacing"/>
        <w:rPr>
          <w:sz w:val="22"/>
          <w:szCs w:val="22"/>
        </w:rPr>
      </w:pPr>
    </w:p>
    <w:p w:rsidR="005B6976" w:rsidP="008B30CC" w:rsidRDefault="005B6976" w14:paraId="0459D3F1" w14:textId="19A0D3EE">
      <w:pPr>
        <w:pStyle w:val="NoSpacing"/>
        <w:rPr>
          <w:sz w:val="22"/>
          <w:szCs w:val="22"/>
        </w:rPr>
      </w:pPr>
      <w:r>
        <w:rPr>
          <w:sz w:val="22"/>
          <w:szCs w:val="22"/>
        </w:rPr>
        <w:t xml:space="preserve">Figure </w:t>
      </w:r>
      <w:r w:rsidR="00E0333A">
        <w:rPr>
          <w:sz w:val="22"/>
          <w:szCs w:val="22"/>
        </w:rPr>
        <w:t>19</w:t>
      </w:r>
      <w:r w:rsidR="00F61CF8">
        <w:rPr>
          <w:sz w:val="22"/>
          <w:szCs w:val="22"/>
        </w:rPr>
        <w:t>. Residue collected from cleaning</w:t>
      </w:r>
      <w:r w:rsidR="007A35B5">
        <w:rPr>
          <w:sz w:val="22"/>
          <w:szCs w:val="22"/>
        </w:rPr>
        <w:t>.</w:t>
      </w:r>
      <w:r w:rsidR="00F61CF8">
        <w:rPr>
          <w:sz w:val="22"/>
          <w:szCs w:val="22"/>
        </w:rPr>
        <w:tab/>
      </w:r>
      <w:r w:rsidR="00F61CF8">
        <w:rPr>
          <w:sz w:val="22"/>
          <w:szCs w:val="22"/>
        </w:rPr>
        <w:tab/>
      </w:r>
      <w:r w:rsidR="00F61CF8">
        <w:rPr>
          <w:sz w:val="22"/>
          <w:szCs w:val="22"/>
        </w:rPr>
        <w:tab/>
      </w:r>
      <w:r w:rsidR="00F61CF8">
        <w:rPr>
          <w:sz w:val="22"/>
          <w:szCs w:val="22"/>
        </w:rPr>
        <w:tab/>
      </w:r>
      <w:r w:rsidR="00F61CF8">
        <w:rPr>
          <w:sz w:val="22"/>
          <w:szCs w:val="22"/>
        </w:rPr>
        <w:t xml:space="preserve">     </w:t>
      </w:r>
      <w:r w:rsidR="00E0333A">
        <w:rPr>
          <w:sz w:val="22"/>
          <w:szCs w:val="22"/>
        </w:rPr>
        <w:t>Figure 20</w:t>
      </w:r>
      <w:r w:rsidR="00F61CF8">
        <w:rPr>
          <w:sz w:val="22"/>
          <w:szCs w:val="22"/>
        </w:rPr>
        <w:t>. Cleaned eggs</w:t>
      </w:r>
      <w:r w:rsidR="007A35B5">
        <w:rPr>
          <w:sz w:val="22"/>
          <w:szCs w:val="22"/>
        </w:rPr>
        <w:t>.</w:t>
      </w:r>
    </w:p>
    <w:p w:rsidR="00F61CF8" w:rsidP="008B30CC" w:rsidRDefault="00F61CF8" w14:paraId="116BA736" w14:textId="56B6DDC3">
      <w:pPr>
        <w:pStyle w:val="NoSpacing"/>
        <w:rPr>
          <w:sz w:val="22"/>
          <w:szCs w:val="22"/>
        </w:rPr>
      </w:pPr>
    </w:p>
    <w:p w:rsidR="00F61CF8" w:rsidP="008B30CC" w:rsidRDefault="00F61CF8" w14:paraId="49C4DA8D" w14:textId="3A3C54E1">
      <w:pPr>
        <w:pStyle w:val="NoSpacing"/>
        <w:rPr>
          <w:noProof/>
          <w:sz w:val="22"/>
          <w:szCs w:val="22"/>
          <w:lang w:val="en-CA" w:eastAsia="en-CA"/>
        </w:rPr>
      </w:pPr>
      <w:r w:rsidRPr="00F61CF8">
        <w:rPr>
          <w:noProof/>
          <w:sz w:val="22"/>
          <w:szCs w:val="22"/>
          <w:lang w:val="en-CA" w:eastAsia="en-CA"/>
        </w:rPr>
        <w:drawing>
          <wp:inline distT="0" distB="0" distL="0" distR="0" wp14:anchorId="213F36CF" wp14:editId="1126649D">
            <wp:extent cx="4764024" cy="3575304"/>
            <wp:effectExtent l="3810" t="0" r="2540" b="2540"/>
            <wp:docPr id="24" name="Picture 24" descr="U:\DFO-MPO\comptage d'oeufs\2019\Egg_Sub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DFO-MPO\comptage d'oeufs\2019\Egg_SubSampl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r>
        <w:rPr>
          <w:noProof/>
          <w:sz w:val="22"/>
          <w:szCs w:val="22"/>
          <w:lang w:val="en-CA" w:eastAsia="en-CA"/>
        </w:rPr>
        <w:t xml:space="preserve">                    </w:t>
      </w:r>
      <w:r w:rsidRPr="0083771B" w:rsidR="0083771B">
        <w:rPr>
          <w:noProof/>
          <w:sz w:val="22"/>
          <w:szCs w:val="22"/>
          <w:lang w:val="en-CA" w:eastAsia="en-CA"/>
        </w:rPr>
        <w:drawing>
          <wp:inline distT="0" distB="0" distL="0" distR="0" wp14:anchorId="2CC134EF" wp14:editId="0973B35D">
            <wp:extent cx="4764024" cy="3575304"/>
            <wp:effectExtent l="3810" t="0" r="2540" b="2540"/>
            <wp:docPr id="33" name="Picture 33" descr="U:\DFO-MPO\comptage d'oeufs\2019\sub mic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DFO-MPO\comptage d'oeufs\2019\sub microscop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4764024" cy="3575304"/>
                    </a:xfrm>
                    <a:prstGeom prst="rect">
                      <a:avLst/>
                    </a:prstGeom>
                    <a:noFill/>
                    <a:ln>
                      <a:noFill/>
                    </a:ln>
                  </pic:spPr>
                </pic:pic>
              </a:graphicData>
            </a:graphic>
          </wp:inline>
        </w:drawing>
      </w:r>
    </w:p>
    <w:p w:rsidR="00EA0F36" w:rsidP="008B30CC" w:rsidRDefault="00EA0F36" w14:paraId="18337B8A" w14:textId="0A1728D0">
      <w:pPr>
        <w:pStyle w:val="NoSpacing"/>
        <w:rPr>
          <w:noProof/>
          <w:sz w:val="22"/>
          <w:szCs w:val="22"/>
          <w:lang w:val="en-CA" w:eastAsia="en-CA"/>
        </w:rPr>
      </w:pPr>
    </w:p>
    <w:p w:rsidR="00EA0F36" w:rsidP="008B30CC" w:rsidRDefault="00E0333A" w14:paraId="35857893" w14:textId="7329EB02">
      <w:pPr>
        <w:pStyle w:val="NoSpacing"/>
        <w:rPr>
          <w:noProof/>
          <w:sz w:val="22"/>
          <w:szCs w:val="22"/>
          <w:lang w:val="en-CA" w:eastAsia="en-CA"/>
        </w:rPr>
      </w:pPr>
      <w:r>
        <w:rPr>
          <w:noProof/>
          <w:sz w:val="22"/>
          <w:szCs w:val="22"/>
          <w:lang w:val="en-CA" w:eastAsia="en-CA"/>
        </w:rPr>
        <w:t>Figure 21</w:t>
      </w:r>
      <w:r w:rsidR="00EA0F36">
        <w:rPr>
          <w:noProof/>
          <w:sz w:val="22"/>
          <w:szCs w:val="22"/>
          <w:lang w:val="en-CA" w:eastAsia="en-CA"/>
        </w:rPr>
        <w:t>. Sub sample (top) for counting and remainder of eggs</w:t>
      </w:r>
      <w:r w:rsidR="00EA0F36">
        <w:rPr>
          <w:noProof/>
          <w:sz w:val="22"/>
          <w:szCs w:val="22"/>
          <w:lang w:val="en-CA" w:eastAsia="en-CA"/>
        </w:rPr>
        <w:tab/>
      </w:r>
      <w:r w:rsidR="00EA0F36">
        <w:rPr>
          <w:noProof/>
          <w:sz w:val="22"/>
          <w:szCs w:val="22"/>
          <w:lang w:val="en-CA" w:eastAsia="en-CA"/>
        </w:rPr>
        <w:tab/>
      </w:r>
      <w:r w:rsidR="00EA0F36">
        <w:rPr>
          <w:noProof/>
          <w:sz w:val="22"/>
          <w:szCs w:val="22"/>
          <w:lang w:val="en-CA" w:eastAsia="en-CA"/>
        </w:rPr>
        <w:t xml:space="preserve">    </w:t>
      </w:r>
      <w:r>
        <w:rPr>
          <w:noProof/>
          <w:sz w:val="22"/>
          <w:szCs w:val="22"/>
          <w:lang w:val="en-CA" w:eastAsia="en-CA"/>
        </w:rPr>
        <w:t>Figure 22</w:t>
      </w:r>
      <w:r w:rsidR="00EA0F36">
        <w:rPr>
          <w:noProof/>
          <w:sz w:val="22"/>
          <w:szCs w:val="22"/>
          <w:lang w:val="en-CA" w:eastAsia="en-CA"/>
        </w:rPr>
        <w:t xml:space="preserve">. Sub sample </w:t>
      </w:r>
      <w:r w:rsidR="001D11DA">
        <w:rPr>
          <w:noProof/>
          <w:sz w:val="22"/>
          <w:szCs w:val="22"/>
          <w:lang w:val="en-CA" w:eastAsia="en-CA"/>
        </w:rPr>
        <w:t xml:space="preserve">(~500 eggs) </w:t>
      </w:r>
      <w:r w:rsidR="00EA0F36">
        <w:rPr>
          <w:noProof/>
          <w:sz w:val="22"/>
          <w:szCs w:val="22"/>
          <w:lang w:val="en-CA" w:eastAsia="en-CA"/>
        </w:rPr>
        <w:t>ready to count under miscroscope</w:t>
      </w:r>
      <w:r w:rsidR="007A35B5">
        <w:rPr>
          <w:noProof/>
          <w:sz w:val="22"/>
          <w:szCs w:val="22"/>
          <w:lang w:val="en-CA" w:eastAsia="en-CA"/>
        </w:rPr>
        <w:t>.</w:t>
      </w:r>
      <w:bookmarkStart w:name="_GoBack" w:id="0"/>
      <w:bookmarkEnd w:id="0"/>
    </w:p>
    <w:p w:rsidRPr="008B30CC" w:rsidR="00EA0F36" w:rsidP="008B30CC" w:rsidRDefault="00EA0F36" w14:paraId="34870F9D" w14:textId="49EF0F47">
      <w:pPr>
        <w:pStyle w:val="NoSpacing"/>
        <w:rPr>
          <w:sz w:val="22"/>
          <w:szCs w:val="22"/>
        </w:rPr>
      </w:pPr>
      <w:r>
        <w:rPr>
          <w:noProof/>
          <w:sz w:val="22"/>
          <w:szCs w:val="22"/>
          <w:lang w:val="en-CA" w:eastAsia="en-CA"/>
        </w:rPr>
        <w:t>(bottom)</w:t>
      </w:r>
      <w:r w:rsidR="007A35B5">
        <w:rPr>
          <w:noProof/>
          <w:sz w:val="22"/>
          <w:szCs w:val="22"/>
          <w:lang w:val="en-CA" w:eastAsia="en-CA"/>
        </w:rPr>
        <w:t>.</w:t>
      </w:r>
    </w:p>
    <w:sectPr w:rsidRPr="008B30CC" w:rsidR="00EA0F36" w:rsidSect="00306B1E">
      <w:pgSz w:w="15840" w:h="12240" w:orient="landscape"/>
      <w:pgMar w:top="180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5685"/>
    <w:multiLevelType w:val="hybridMultilevel"/>
    <w:tmpl w:val="1AEAD20C"/>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1" w15:restartNumberingAfterBreak="0">
    <w:nsid w:val="03337AC7"/>
    <w:multiLevelType w:val="hybridMultilevel"/>
    <w:tmpl w:val="E8244836"/>
    <w:lvl w:ilvl="0">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06BF05EC"/>
    <w:multiLevelType w:val="hybridMultilevel"/>
    <w:tmpl w:val="C920865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0AFF7CBB"/>
    <w:multiLevelType w:val="hybridMultilevel"/>
    <w:tmpl w:val="DFFA2660"/>
    <w:lvl w:ilvl="0" w:tplc="5D784A3A">
      <w:start w:val="1"/>
      <w:numFmt w:val="bullet"/>
      <w:lvlText w:val="-"/>
      <w:lvlJc w:val="left"/>
      <w:pPr>
        <w:tabs>
          <w:tab w:val="num" w:pos="360"/>
        </w:tabs>
        <w:ind w:left="360" w:hanging="360"/>
      </w:pPr>
      <w:rPr>
        <w:rFonts w:hint="default" w:ascii="Times New Roman" w:hAnsi="Times New Roman" w:eastAsia="Times New Roman" w:cs="Times New Roman"/>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 w15:restartNumberingAfterBreak="0">
    <w:nsid w:val="10D86905"/>
    <w:multiLevelType w:val="hybridMultilevel"/>
    <w:tmpl w:val="4C56E38E"/>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5" w15:restartNumberingAfterBreak="0">
    <w:nsid w:val="13943FD2"/>
    <w:multiLevelType w:val="hybridMultilevel"/>
    <w:tmpl w:val="D45C6F2E"/>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6" w15:restartNumberingAfterBreak="0">
    <w:nsid w:val="2F14596B"/>
    <w:multiLevelType w:val="hybridMultilevel"/>
    <w:tmpl w:val="53904228"/>
    <w:lvl w:ilvl="0">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34E31DC6"/>
    <w:multiLevelType w:val="hybridMultilevel"/>
    <w:tmpl w:val="DEA857E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518819E1"/>
    <w:multiLevelType w:val="hybridMultilevel"/>
    <w:tmpl w:val="603C3518"/>
    <w:lvl w:ilvl="0" w:tplc="5D784A3A">
      <w:start w:val="1"/>
      <w:numFmt w:val="bullet"/>
      <w:lvlText w:val="-"/>
      <w:lvlJc w:val="left"/>
      <w:pPr>
        <w:tabs>
          <w:tab w:val="num" w:pos="360"/>
        </w:tabs>
        <w:ind w:left="360" w:hanging="360"/>
      </w:pPr>
      <w:rPr>
        <w:rFonts w:hint="default" w:ascii="Times New Roman" w:hAnsi="Times New Roman" w:eastAsia="Times New Roman" w:cs="Times New Roman"/>
      </w:rPr>
    </w:lvl>
    <w:lvl w:ilvl="1" w:tplc="DACA1B58">
      <w:start w:val="3"/>
      <w:numFmt w:val="lowerRoman"/>
      <w:lvlText w:val="%2)"/>
      <w:lvlJc w:val="left"/>
      <w:pPr>
        <w:tabs>
          <w:tab w:val="num" w:pos="1440"/>
        </w:tabs>
        <w:ind w:left="1440" w:hanging="720"/>
      </w:pPr>
      <w:rPr>
        <w:rFonts w:hint="default"/>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cs="Courier New"/>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cs="Courier New"/>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9" w15:restartNumberingAfterBreak="0">
    <w:nsid w:val="5B6A4A8D"/>
    <w:multiLevelType w:val="hybridMultilevel"/>
    <w:tmpl w:val="B5A2750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6F53066A"/>
    <w:multiLevelType w:val="hybridMultilevel"/>
    <w:tmpl w:val="9C608F58"/>
    <w:lvl w:ilvl="0" w:tplc="EB7A4012">
      <w:start w:val="1"/>
      <w:numFmt w:val="bullet"/>
      <w:lvlText w:val="-"/>
      <w:lvlJc w:val="left"/>
      <w:pPr>
        <w:tabs>
          <w:tab w:val="num" w:pos="360"/>
        </w:tabs>
        <w:ind w:left="360" w:hanging="360"/>
      </w:pPr>
      <w:rPr>
        <w:rFonts w:hint="default" w:ascii="Times New Roman" w:hAnsi="Times New Roman" w:eastAsia="Times New Roman" w:cs="Times New Roman"/>
      </w:rPr>
    </w:lvl>
    <w:lvl w:ilvl="1" w:tplc="04090003">
      <w:start w:val="1"/>
      <w:numFmt w:val="bullet"/>
      <w:lvlText w:val="o"/>
      <w:lvlJc w:val="left"/>
      <w:pPr>
        <w:tabs>
          <w:tab w:val="num" w:pos="1080"/>
        </w:tabs>
        <w:ind w:left="1080" w:hanging="360"/>
      </w:pPr>
      <w:rPr>
        <w:rFonts w:hint="default" w:ascii="Courier New" w:hAnsi="Courier New" w:cs="Courier New"/>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cs="Courier New"/>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cs="Courier New"/>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11" w15:restartNumberingAfterBreak="0">
    <w:nsid w:val="74953B89"/>
    <w:multiLevelType w:val="multilevel"/>
    <w:tmpl w:val="88CEC6A8"/>
    <w:lvl w:ilvl="0">
      <w:start w:val="1"/>
      <w:numFmt w:val="decimal"/>
      <w:lvlText w:val="%1."/>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b/>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8"/>
  </w:num>
  <w:num w:numId="2">
    <w:abstractNumId w:val="10"/>
  </w:num>
  <w:num w:numId="3">
    <w:abstractNumId w:val="11"/>
  </w:num>
  <w:num w:numId="4">
    <w:abstractNumId w:val="5"/>
  </w:num>
  <w:num w:numId="5">
    <w:abstractNumId w:val="4"/>
  </w:num>
  <w:num w:numId="6">
    <w:abstractNumId w:val="0"/>
  </w:num>
  <w:num w:numId="7">
    <w:abstractNumId w:val="7"/>
  </w:num>
  <w:num w:numId="8">
    <w:abstractNumId w:val="3"/>
  </w:num>
  <w:num w:numId="9">
    <w:abstractNumId w:val="1"/>
  </w:num>
  <w:num w:numId="10">
    <w:abstractNumId w:val="9"/>
  </w:num>
  <w:num w:numId="11">
    <w:abstractNumId w:val="2"/>
  </w:num>
  <w:num w:numId="12">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trackRevisions w:val="tru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D5F"/>
    <w:rsid w:val="00065071"/>
    <w:rsid w:val="00082372"/>
    <w:rsid w:val="000A29CA"/>
    <w:rsid w:val="00121CC8"/>
    <w:rsid w:val="00145F89"/>
    <w:rsid w:val="001605E5"/>
    <w:rsid w:val="001798C5"/>
    <w:rsid w:val="0018519F"/>
    <w:rsid w:val="001A3F32"/>
    <w:rsid w:val="001D11DA"/>
    <w:rsid w:val="001F112C"/>
    <w:rsid w:val="002005D4"/>
    <w:rsid w:val="00254A94"/>
    <w:rsid w:val="00295B65"/>
    <w:rsid w:val="002D71F1"/>
    <w:rsid w:val="00306B1E"/>
    <w:rsid w:val="00312093"/>
    <w:rsid w:val="003D54C7"/>
    <w:rsid w:val="00437F6C"/>
    <w:rsid w:val="004539D1"/>
    <w:rsid w:val="004B2EDF"/>
    <w:rsid w:val="005300E3"/>
    <w:rsid w:val="00530FFE"/>
    <w:rsid w:val="00565D5F"/>
    <w:rsid w:val="005B6976"/>
    <w:rsid w:val="005B77CE"/>
    <w:rsid w:val="005E762B"/>
    <w:rsid w:val="005F76F7"/>
    <w:rsid w:val="00633988"/>
    <w:rsid w:val="00655CE1"/>
    <w:rsid w:val="006D4E33"/>
    <w:rsid w:val="006D7B18"/>
    <w:rsid w:val="007014DA"/>
    <w:rsid w:val="007562FA"/>
    <w:rsid w:val="0078483F"/>
    <w:rsid w:val="007A218C"/>
    <w:rsid w:val="007A35B5"/>
    <w:rsid w:val="007A41AD"/>
    <w:rsid w:val="00800612"/>
    <w:rsid w:val="0080DCEA"/>
    <w:rsid w:val="00820862"/>
    <w:rsid w:val="0083771B"/>
    <w:rsid w:val="00867ED7"/>
    <w:rsid w:val="00897F2F"/>
    <w:rsid w:val="008B30CC"/>
    <w:rsid w:val="008E1D2B"/>
    <w:rsid w:val="00926961"/>
    <w:rsid w:val="00992E83"/>
    <w:rsid w:val="009A1442"/>
    <w:rsid w:val="009E3CCB"/>
    <w:rsid w:val="00A95D53"/>
    <w:rsid w:val="00AA4130"/>
    <w:rsid w:val="00AA6502"/>
    <w:rsid w:val="00AC2F76"/>
    <w:rsid w:val="00AE1AE1"/>
    <w:rsid w:val="00AE7EDB"/>
    <w:rsid w:val="00B3171F"/>
    <w:rsid w:val="00BE6905"/>
    <w:rsid w:val="00C017D4"/>
    <w:rsid w:val="00C13D94"/>
    <w:rsid w:val="00CB1B2D"/>
    <w:rsid w:val="00CB4E56"/>
    <w:rsid w:val="00CD39C4"/>
    <w:rsid w:val="00CF287F"/>
    <w:rsid w:val="00CF7C07"/>
    <w:rsid w:val="00D343F7"/>
    <w:rsid w:val="00D847C1"/>
    <w:rsid w:val="00DB0C5C"/>
    <w:rsid w:val="00E000F2"/>
    <w:rsid w:val="00E0333A"/>
    <w:rsid w:val="00EA0B48"/>
    <w:rsid w:val="00EA0F36"/>
    <w:rsid w:val="00EC3146"/>
    <w:rsid w:val="00F03535"/>
    <w:rsid w:val="00F174F1"/>
    <w:rsid w:val="00F61CF8"/>
    <w:rsid w:val="00F71F32"/>
    <w:rsid w:val="00FB2701"/>
    <w:rsid w:val="00FD2509"/>
    <w:rsid w:val="018C2789"/>
    <w:rsid w:val="028915FF"/>
    <w:rsid w:val="0399CFF9"/>
    <w:rsid w:val="05C7F2AE"/>
    <w:rsid w:val="05F2E5F3"/>
    <w:rsid w:val="07642F65"/>
    <w:rsid w:val="0841AEF8"/>
    <w:rsid w:val="08DB56AA"/>
    <w:rsid w:val="0984C821"/>
    <w:rsid w:val="0A00D35B"/>
    <w:rsid w:val="0DAA4ED1"/>
    <w:rsid w:val="0DF14383"/>
    <w:rsid w:val="0E35134A"/>
    <w:rsid w:val="0E81154E"/>
    <w:rsid w:val="0E838B6C"/>
    <w:rsid w:val="0F2FA07C"/>
    <w:rsid w:val="0F515E68"/>
    <w:rsid w:val="0FDF3FB6"/>
    <w:rsid w:val="103CD05F"/>
    <w:rsid w:val="1262C654"/>
    <w:rsid w:val="12A9EC6F"/>
    <w:rsid w:val="149753E1"/>
    <w:rsid w:val="15A1B720"/>
    <w:rsid w:val="1626C0D6"/>
    <w:rsid w:val="16A792DD"/>
    <w:rsid w:val="16E3F30B"/>
    <w:rsid w:val="194BBBBD"/>
    <w:rsid w:val="1A7F0618"/>
    <w:rsid w:val="1A8DC349"/>
    <w:rsid w:val="1B77E135"/>
    <w:rsid w:val="1BE01455"/>
    <w:rsid w:val="1C7919A8"/>
    <w:rsid w:val="1C7FE633"/>
    <w:rsid w:val="1C9DE936"/>
    <w:rsid w:val="1DBF05FF"/>
    <w:rsid w:val="1E38BD78"/>
    <w:rsid w:val="1F70FE1A"/>
    <w:rsid w:val="210892E8"/>
    <w:rsid w:val="21DDA5BE"/>
    <w:rsid w:val="244CE541"/>
    <w:rsid w:val="245F4531"/>
    <w:rsid w:val="247C2CE4"/>
    <w:rsid w:val="2481F795"/>
    <w:rsid w:val="2482D49F"/>
    <w:rsid w:val="25754323"/>
    <w:rsid w:val="28CF2748"/>
    <w:rsid w:val="28E2A477"/>
    <w:rsid w:val="2A42521D"/>
    <w:rsid w:val="2C33A077"/>
    <w:rsid w:val="2FF3C0AE"/>
    <w:rsid w:val="2FF78371"/>
    <w:rsid w:val="30A779F3"/>
    <w:rsid w:val="3129029A"/>
    <w:rsid w:val="331F9F2A"/>
    <w:rsid w:val="348B16F5"/>
    <w:rsid w:val="34D3DA49"/>
    <w:rsid w:val="34D6DA1B"/>
    <w:rsid w:val="3596BD7B"/>
    <w:rsid w:val="361FE3CA"/>
    <w:rsid w:val="3626BCD5"/>
    <w:rsid w:val="374BB8DB"/>
    <w:rsid w:val="3A470380"/>
    <w:rsid w:val="3A774628"/>
    <w:rsid w:val="3A942FE2"/>
    <w:rsid w:val="3AC5086B"/>
    <w:rsid w:val="3B2B24A2"/>
    <w:rsid w:val="3B58FD80"/>
    <w:rsid w:val="3C7F3AF6"/>
    <w:rsid w:val="3D47765D"/>
    <w:rsid w:val="3DB63722"/>
    <w:rsid w:val="3F37A6A7"/>
    <w:rsid w:val="3FC00EF0"/>
    <w:rsid w:val="410C162F"/>
    <w:rsid w:val="4161122E"/>
    <w:rsid w:val="4211BFB3"/>
    <w:rsid w:val="43257CFD"/>
    <w:rsid w:val="4667F640"/>
    <w:rsid w:val="47FD7B2C"/>
    <w:rsid w:val="4808C024"/>
    <w:rsid w:val="4AFAD602"/>
    <w:rsid w:val="4C95BD23"/>
    <w:rsid w:val="4E087A44"/>
    <w:rsid w:val="4F2E3B2F"/>
    <w:rsid w:val="4F4AE50C"/>
    <w:rsid w:val="50118BE6"/>
    <w:rsid w:val="51B89550"/>
    <w:rsid w:val="5411C600"/>
    <w:rsid w:val="545A78F1"/>
    <w:rsid w:val="582A70E8"/>
    <w:rsid w:val="58E8D460"/>
    <w:rsid w:val="5955242C"/>
    <w:rsid w:val="5964CE7A"/>
    <w:rsid w:val="5A0C35BB"/>
    <w:rsid w:val="5B84F48C"/>
    <w:rsid w:val="5BE4CF0E"/>
    <w:rsid w:val="5CAC19E9"/>
    <w:rsid w:val="5D7675E9"/>
    <w:rsid w:val="5D834646"/>
    <w:rsid w:val="5DAA8844"/>
    <w:rsid w:val="5E68091E"/>
    <w:rsid w:val="5EEC7A95"/>
    <w:rsid w:val="5F74373D"/>
    <w:rsid w:val="5FCA161A"/>
    <w:rsid w:val="61FEA0C6"/>
    <w:rsid w:val="626761F8"/>
    <w:rsid w:val="626A49A2"/>
    <w:rsid w:val="626D67A2"/>
    <w:rsid w:val="62FD3E07"/>
    <w:rsid w:val="6303EDF3"/>
    <w:rsid w:val="640770A1"/>
    <w:rsid w:val="64FAF578"/>
    <w:rsid w:val="65FF5B48"/>
    <w:rsid w:val="668103C1"/>
    <w:rsid w:val="6800578E"/>
    <w:rsid w:val="68AAC649"/>
    <w:rsid w:val="69F8C756"/>
    <w:rsid w:val="6A3389F1"/>
    <w:rsid w:val="6AA6B462"/>
    <w:rsid w:val="6AB995DB"/>
    <w:rsid w:val="6B5C3EFE"/>
    <w:rsid w:val="6BF8674F"/>
    <w:rsid w:val="6D19DC82"/>
    <w:rsid w:val="6E7E7559"/>
    <w:rsid w:val="710E80F7"/>
    <w:rsid w:val="73F1EA06"/>
    <w:rsid w:val="759E5E92"/>
    <w:rsid w:val="75B6926B"/>
    <w:rsid w:val="75EB5572"/>
    <w:rsid w:val="77D86A3D"/>
    <w:rsid w:val="78765A49"/>
    <w:rsid w:val="79197EC9"/>
    <w:rsid w:val="7A6A67FA"/>
    <w:rsid w:val="7BC7B008"/>
    <w:rsid w:val="7BF4D803"/>
    <w:rsid w:val="7F1C02D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32E1F8"/>
  <w15:chartTrackingRefBased/>
  <w15:docId w15:val="{13A1A5FB-EEA8-4155-9F42-1D4D2B99D92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imes New Roman" w:hAnsi="Times New Roman" w:eastAsia="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926961"/>
    <w:rPr>
      <w:sz w:val="24"/>
      <w:szCs w:val="24"/>
      <w:lang w:val="en-US"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295B65"/>
    <w:rPr>
      <w:rFonts w:ascii="Segoe UI" w:hAnsi="Segoe UI" w:cs="Segoe UI"/>
      <w:sz w:val="18"/>
      <w:szCs w:val="18"/>
    </w:rPr>
  </w:style>
  <w:style w:type="character" w:styleId="BalloonTextChar" w:customStyle="1">
    <w:name w:val="Balloon Text Char"/>
    <w:link w:val="BalloonText"/>
    <w:uiPriority w:val="99"/>
    <w:semiHidden/>
    <w:rsid w:val="00295B65"/>
    <w:rPr>
      <w:rFonts w:ascii="Segoe UI" w:hAnsi="Segoe UI" w:cs="Segoe UI"/>
      <w:sz w:val="18"/>
      <w:szCs w:val="18"/>
      <w:lang w:val="en-US" w:eastAsia="en-US"/>
    </w:rPr>
  </w:style>
  <w:style w:type="paragraph" w:styleId="ListParagraph">
    <w:name w:val="List Paragraph"/>
    <w:basedOn w:val="Normal"/>
    <w:uiPriority w:val="34"/>
    <w:qFormat/>
    <w:rsid w:val="00082372"/>
    <w:pPr>
      <w:ind w:left="720"/>
      <w:contextualSpacing/>
    </w:pPr>
  </w:style>
  <w:style w:type="character" w:styleId="CommentReference">
    <w:name w:val="annotation reference"/>
    <w:basedOn w:val="DefaultParagraphFont"/>
    <w:uiPriority w:val="99"/>
    <w:semiHidden/>
    <w:unhideWhenUsed/>
    <w:rsid w:val="00D847C1"/>
    <w:rPr>
      <w:sz w:val="16"/>
      <w:szCs w:val="16"/>
    </w:rPr>
  </w:style>
  <w:style w:type="paragraph" w:styleId="CommentText">
    <w:name w:val="annotation text"/>
    <w:basedOn w:val="Normal"/>
    <w:link w:val="CommentTextChar"/>
    <w:uiPriority w:val="99"/>
    <w:semiHidden/>
    <w:unhideWhenUsed/>
    <w:rsid w:val="00D847C1"/>
    <w:rPr>
      <w:sz w:val="20"/>
      <w:szCs w:val="20"/>
    </w:rPr>
  </w:style>
  <w:style w:type="character" w:styleId="CommentTextChar" w:customStyle="1">
    <w:name w:val="Comment Text Char"/>
    <w:basedOn w:val="DefaultParagraphFont"/>
    <w:link w:val="CommentText"/>
    <w:uiPriority w:val="99"/>
    <w:semiHidden/>
    <w:rsid w:val="00D847C1"/>
    <w:rPr>
      <w:lang w:val="en-US" w:eastAsia="en-US"/>
    </w:rPr>
  </w:style>
  <w:style w:type="paragraph" w:styleId="CommentSubject">
    <w:name w:val="annotation subject"/>
    <w:basedOn w:val="CommentText"/>
    <w:next w:val="CommentText"/>
    <w:link w:val="CommentSubjectChar"/>
    <w:uiPriority w:val="99"/>
    <w:semiHidden/>
    <w:unhideWhenUsed/>
    <w:rsid w:val="00D847C1"/>
    <w:rPr>
      <w:b/>
      <w:bCs/>
    </w:rPr>
  </w:style>
  <w:style w:type="character" w:styleId="CommentSubjectChar" w:customStyle="1">
    <w:name w:val="Comment Subject Char"/>
    <w:basedOn w:val="CommentTextChar"/>
    <w:link w:val="CommentSubject"/>
    <w:uiPriority w:val="99"/>
    <w:semiHidden/>
    <w:rsid w:val="00D847C1"/>
    <w:rPr>
      <w:b/>
      <w:bCs/>
      <w:lang w:val="en-US" w:eastAsia="en-US"/>
    </w:rPr>
  </w:style>
  <w:style w:type="paragraph" w:styleId="NoSpacing">
    <w:name w:val="No Spacing"/>
    <w:uiPriority w:val="1"/>
    <w:qFormat/>
    <w:rsid w:val="00E000F2"/>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&#65279;<?xml version="1.0" encoding="utf-8"?><Relationships xmlns="http://schemas.openxmlformats.org/package/2006/relationships"><Relationship Type="http://schemas.openxmlformats.org/officeDocument/2006/relationships/image" Target="media/image3.jpeg" Id="rId8" /><Relationship Type="http://schemas.openxmlformats.org/officeDocument/2006/relationships/image" Target="media/image8.jpeg" Id="rId13" /><Relationship Type="http://schemas.openxmlformats.org/officeDocument/2006/relationships/image" Target="media/image13.jpeg" Id="rId18" /><Relationship Type="http://schemas.openxmlformats.org/officeDocument/2006/relationships/image" Target="media/image21.jpeg" Id="rId26" /><Relationship Type="http://schemas.openxmlformats.org/officeDocument/2006/relationships/styles" Target="styles.xml" Id="rId3" /><Relationship Type="http://schemas.openxmlformats.org/officeDocument/2006/relationships/image" Target="media/image16.jpeg" Id="rId21" /><Relationship Type="http://schemas.openxmlformats.org/officeDocument/2006/relationships/image" Target="media/image2.jpeg" Id="rId7" /><Relationship Type="http://schemas.openxmlformats.org/officeDocument/2006/relationships/image" Target="media/image7.jpeg" Id="rId12" /><Relationship Type="http://schemas.openxmlformats.org/officeDocument/2006/relationships/image" Target="media/image12.jpeg" Id="rId17" /><Relationship Type="http://schemas.openxmlformats.org/officeDocument/2006/relationships/image" Target="media/image20.jpeg" Id="rId25" /><Relationship Type="http://schemas.openxmlformats.org/officeDocument/2006/relationships/numbering" Target="numbering.xml" Id="rId2" /><Relationship Type="http://schemas.openxmlformats.org/officeDocument/2006/relationships/image" Target="media/image11.jpeg" Id="rId16" /><Relationship Type="http://schemas.openxmlformats.org/officeDocument/2006/relationships/image" Target="media/image15.jpe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image" Target="media/image6.jpeg" Id="rId11" /><Relationship Type="http://schemas.openxmlformats.org/officeDocument/2006/relationships/image" Target="media/image19.jpeg" Id="rId24" /><Relationship Type="http://schemas.openxmlformats.org/officeDocument/2006/relationships/webSettings" Target="webSettings.xml" Id="rId5" /><Relationship Type="http://schemas.openxmlformats.org/officeDocument/2006/relationships/image" Target="media/image10.jpeg" Id="rId15" /><Relationship Type="http://schemas.openxmlformats.org/officeDocument/2006/relationships/image" Target="media/image18.jpeg" Id="rId23" /><Relationship Type="http://schemas.openxmlformats.org/officeDocument/2006/relationships/fontTable" Target="fontTable.xml" Id="rId28" /><Relationship Type="http://schemas.openxmlformats.org/officeDocument/2006/relationships/image" Target="media/image5.jpeg" Id="rId10" /><Relationship Type="http://schemas.openxmlformats.org/officeDocument/2006/relationships/image" Target="media/image14.jpeg" Id="rId19" /><Relationship Type="http://schemas.openxmlformats.org/officeDocument/2006/relationships/settings" Target="settings.xml" Id="rId4" /><Relationship Type="http://schemas.openxmlformats.org/officeDocument/2006/relationships/image" Target="media/image4.jpeg" Id="rId9" /><Relationship Type="http://schemas.openxmlformats.org/officeDocument/2006/relationships/image" Target="media/image9.jpeg" Id="rId14" /><Relationship Type="http://schemas.openxmlformats.org/officeDocument/2006/relationships/image" Target="media/image17.jpeg" Id="rId22" /><Relationship Type="http://schemas.openxmlformats.org/officeDocument/2006/relationships/image" Target="media/image22.jpeg"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639F8-67D0-444F-86CC-468E92959CB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Fisheries &amp; Oceans Canada</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EGG COUNTING PROTOCOL</dc:title>
  <dc:subject/>
  <dc:creator>dfo user</dc:creator>
  <keywords/>
  <dc:description/>
  <lastModifiedBy>Landry, Katherine</lastModifiedBy>
  <revision>16</revision>
  <lastPrinted>2019-11-08T12:24:00.0000000Z</lastPrinted>
  <dcterms:created xsi:type="dcterms:W3CDTF">2019-10-24T14:16:00.0000000Z</dcterms:created>
  <dcterms:modified xsi:type="dcterms:W3CDTF">2020-03-19T16:19:31.8519378Z</dcterms:modified>
</coreProperties>
</file>